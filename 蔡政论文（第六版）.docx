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60C61" w14:textId="77777777" w:rsidR="003C0FC7" w:rsidRDefault="003C0FC7" w:rsidP="003C0FC7">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2005C90C" w14:textId="416FEBF4" w:rsidR="003C0FC7" w:rsidRDefault="003C0FC7" w:rsidP="003C0FC7">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76EA5B08" w14:textId="77777777" w:rsidR="003C0FC7" w:rsidRDefault="003C0FC7" w:rsidP="00C04BAB">
      <w:pPr>
        <w:pStyle w:val="PlainText"/>
        <w:snapToGrid w:val="0"/>
        <w:spacing w:line="360" w:lineRule="auto"/>
        <w:rPr>
          <w:b/>
          <w:bCs/>
        </w:rPr>
      </w:pPr>
    </w:p>
    <w:p w14:paraId="17B341F6" w14:textId="77777777" w:rsidR="003C0FC7" w:rsidRDefault="003C0FC7" w:rsidP="003C0FC7">
      <w:pPr>
        <w:adjustRightInd w:val="0"/>
        <w:snapToGrid w:val="0"/>
        <w:jc w:val="center"/>
        <w:rPr>
          <w:b/>
          <w:bCs/>
          <w:sz w:val="28"/>
        </w:rPr>
      </w:pPr>
      <w:r>
        <w:rPr>
          <w:noProof/>
          <w:lang w:eastAsia="en-US"/>
        </w:rPr>
        <w:drawing>
          <wp:inline distT="0" distB="0" distL="0" distR="0" wp14:anchorId="3121B4F6" wp14:editId="752805D9">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8"/>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52F63E2D" w14:textId="77777777" w:rsidR="003C0FC7" w:rsidRDefault="003C0FC7" w:rsidP="003C0FC7">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146485EF" w14:textId="77777777" w:rsidR="000A0501" w:rsidRDefault="000A0501" w:rsidP="003C0FC7">
      <w:pPr>
        <w:adjustRightInd w:val="0"/>
        <w:snapToGrid w:val="0"/>
        <w:jc w:val="center"/>
        <w:rPr>
          <w:sz w:val="36"/>
        </w:rPr>
      </w:pPr>
    </w:p>
    <w:p w14:paraId="4BBC2CF2" w14:textId="77777777" w:rsidR="003C0FC7" w:rsidRDefault="003C0FC7" w:rsidP="003C0FC7">
      <w:pPr>
        <w:snapToGrid w:val="0"/>
      </w:pPr>
      <w:r>
        <w:t xml:space="preserve">                                          </w:t>
      </w:r>
    </w:p>
    <w:p w14:paraId="0C00AF8E" w14:textId="35CB86C9" w:rsidR="003C0FC7" w:rsidRDefault="007C3710" w:rsidP="000A0501">
      <w:pPr>
        <w:pStyle w:val="PlainText"/>
        <w:spacing w:line="360" w:lineRule="auto"/>
        <w:jc w:val="center"/>
        <w:rPr>
          <w:b/>
          <w:bCs/>
          <w:sz w:val="28"/>
          <w:szCs w:val="32"/>
        </w:rPr>
      </w:pPr>
      <w:r w:rsidRPr="007C3710">
        <w:rPr>
          <w:rFonts w:eastAsia="黑体" w:cs="Times New Roman" w:hint="eastAsia"/>
          <w:b/>
          <w:sz w:val="36"/>
          <w:szCs w:val="24"/>
        </w:rPr>
        <w:t>面向社交网络</w:t>
      </w:r>
      <w:r w:rsidRPr="007C3710">
        <w:rPr>
          <w:rFonts w:eastAsia="黑体" w:cs="Times New Roman" w:hint="eastAsia"/>
          <w:b/>
          <w:sz w:val="36"/>
          <w:szCs w:val="24"/>
        </w:rPr>
        <w:t>GIF</w:t>
      </w:r>
      <w:r w:rsidRPr="007C3710">
        <w:rPr>
          <w:rFonts w:eastAsia="黑体" w:cs="Times New Roman" w:hint="eastAsia"/>
          <w:b/>
          <w:sz w:val="36"/>
          <w:szCs w:val="24"/>
        </w:rPr>
        <w:t>视频的情感标注与分析技术研究</w:t>
      </w:r>
    </w:p>
    <w:p w14:paraId="5BFEAA3B" w14:textId="4E7DE34F" w:rsidR="007C3710" w:rsidRDefault="007C3710" w:rsidP="000A0501">
      <w:pPr>
        <w:pStyle w:val="PlainText"/>
        <w:spacing w:line="360" w:lineRule="auto"/>
        <w:jc w:val="center"/>
        <w:rPr>
          <w:b/>
          <w:bCs/>
          <w:sz w:val="28"/>
          <w:szCs w:val="32"/>
        </w:rPr>
      </w:pPr>
      <w:r>
        <w:rPr>
          <w:rFonts w:hint="eastAsia"/>
          <w:b/>
          <w:bCs/>
          <w:sz w:val="28"/>
          <w:szCs w:val="32"/>
        </w:rPr>
        <w:t>Research</w:t>
      </w:r>
      <w:r w:rsidR="0000013A">
        <w:rPr>
          <w:b/>
          <w:bCs/>
          <w:sz w:val="28"/>
          <w:szCs w:val="32"/>
        </w:rPr>
        <w:t xml:space="preserve"> on</w:t>
      </w:r>
      <w:r>
        <w:rPr>
          <w:b/>
          <w:bCs/>
          <w:sz w:val="28"/>
          <w:szCs w:val="32"/>
        </w:rPr>
        <w:t xml:space="preserve"> Sentiment A</w:t>
      </w:r>
      <w:r>
        <w:rPr>
          <w:rFonts w:hint="eastAsia"/>
          <w:b/>
          <w:bCs/>
          <w:sz w:val="28"/>
          <w:szCs w:val="32"/>
        </w:rPr>
        <w:t>nnota</w:t>
      </w:r>
      <w:r w:rsidR="0000013A">
        <w:rPr>
          <w:b/>
          <w:bCs/>
          <w:sz w:val="28"/>
          <w:szCs w:val="32"/>
        </w:rPr>
        <w:t xml:space="preserve">tion and Analysis </w:t>
      </w:r>
      <w:r w:rsidR="0000013A">
        <w:rPr>
          <w:rFonts w:hint="eastAsia"/>
          <w:b/>
          <w:bCs/>
          <w:sz w:val="28"/>
          <w:szCs w:val="32"/>
        </w:rPr>
        <w:t>of</w:t>
      </w:r>
      <w:r w:rsidR="0000013A">
        <w:rPr>
          <w:b/>
          <w:bCs/>
          <w:sz w:val="28"/>
          <w:szCs w:val="32"/>
        </w:rPr>
        <w:t xml:space="preserve"> GIF videos in</w:t>
      </w:r>
      <w:r>
        <w:rPr>
          <w:b/>
          <w:bCs/>
          <w:sz w:val="28"/>
          <w:szCs w:val="32"/>
        </w:rPr>
        <w:t xml:space="preserve"> Social Net</w:t>
      </w:r>
      <w:r w:rsidR="0000013A">
        <w:rPr>
          <w:b/>
          <w:bCs/>
          <w:sz w:val="28"/>
          <w:szCs w:val="32"/>
        </w:rPr>
        <w:t>work</w:t>
      </w:r>
      <w:r>
        <w:rPr>
          <w:b/>
          <w:bCs/>
          <w:sz w:val="28"/>
          <w:szCs w:val="32"/>
        </w:rPr>
        <w:t xml:space="preserve">  </w:t>
      </w:r>
    </w:p>
    <w:p w14:paraId="53EC3D13" w14:textId="77777777" w:rsidR="000A0501" w:rsidRPr="000A0501" w:rsidRDefault="000A0501" w:rsidP="000A0501">
      <w:pPr>
        <w:pStyle w:val="PlainText"/>
        <w:spacing w:line="360" w:lineRule="auto"/>
        <w:jc w:val="center"/>
        <w:rPr>
          <w:b/>
          <w:bCs/>
          <w:sz w:val="20"/>
          <w:szCs w:val="32"/>
        </w:rPr>
      </w:pPr>
    </w:p>
    <w:p w14:paraId="3D813A48" w14:textId="21A5B5B3" w:rsidR="00C04BAB" w:rsidRDefault="00C04BAB" w:rsidP="00C04BAB">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D3849D3" w14:textId="77777777" w:rsidR="00C04BAB" w:rsidRPr="000A0501" w:rsidRDefault="00C04BAB" w:rsidP="00C04BAB">
      <w:pPr>
        <w:spacing w:line="480" w:lineRule="auto"/>
        <w:jc w:val="center"/>
        <w:rPr>
          <w:rFonts w:eastAsia="楷体_GB2312"/>
          <w:b/>
          <w:bCs/>
          <w:sz w:val="11"/>
        </w:rPr>
      </w:pPr>
    </w:p>
    <w:p w14:paraId="115B8573" w14:textId="7777777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指导教师姓名：曹冬林 助理</w:t>
      </w:r>
      <w:r w:rsidRPr="000A0501">
        <w:rPr>
          <w:rFonts w:ascii="楷体_GB2312" w:eastAsia="楷体_GB2312"/>
          <w:b/>
          <w:bCs/>
          <w:sz w:val="32"/>
        </w:rPr>
        <w:t>教授</w:t>
      </w:r>
    </w:p>
    <w:p w14:paraId="7F1B3C5A" w14:textId="2D8C3575"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专  业</w:t>
      </w:r>
      <w:r w:rsidRPr="000A0501">
        <w:rPr>
          <w:rFonts w:ascii="楷体_GB2312" w:eastAsia="楷体_GB2312"/>
          <w:b/>
          <w:bCs/>
          <w:sz w:val="32"/>
        </w:rPr>
        <w:t xml:space="preserve"> </w:t>
      </w:r>
      <w:r w:rsidRPr="000A0501">
        <w:rPr>
          <w:rFonts w:ascii="楷体_GB2312" w:eastAsia="楷体_GB2312" w:hint="eastAsia"/>
          <w:b/>
          <w:bCs/>
          <w:sz w:val="32"/>
        </w:rPr>
        <w:t>名 称：计算机技术</w:t>
      </w:r>
    </w:p>
    <w:p w14:paraId="52E75602" w14:textId="479307E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论文提交日期：2016   年 </w:t>
      </w:r>
      <w:r w:rsidRPr="000A0501">
        <w:rPr>
          <w:rFonts w:ascii="楷体_GB2312" w:eastAsia="楷体_GB2312"/>
          <w:b/>
          <w:bCs/>
          <w:sz w:val="32"/>
        </w:rPr>
        <w:t xml:space="preserve"> 4</w:t>
      </w:r>
      <w:r w:rsidRPr="000A0501">
        <w:rPr>
          <w:rFonts w:ascii="楷体_GB2312" w:eastAsia="楷体_GB2312" w:hint="eastAsia"/>
          <w:b/>
          <w:bCs/>
          <w:sz w:val="32"/>
        </w:rPr>
        <w:t xml:space="preserve"> 月</w:t>
      </w:r>
    </w:p>
    <w:p w14:paraId="0FDB7ABF" w14:textId="7CBF3464"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论文答辩时间：2016   年 </w:t>
      </w:r>
      <w:r w:rsidRPr="000A0501">
        <w:rPr>
          <w:rFonts w:ascii="楷体_GB2312" w:eastAsia="楷体_GB2312"/>
          <w:b/>
          <w:bCs/>
          <w:sz w:val="32"/>
        </w:rPr>
        <w:t xml:space="preserve"> 5</w:t>
      </w:r>
      <w:r w:rsidRPr="000A0501">
        <w:rPr>
          <w:rFonts w:ascii="楷体_GB2312" w:eastAsia="楷体_GB2312" w:hint="eastAsia"/>
          <w:b/>
          <w:bCs/>
          <w:sz w:val="32"/>
        </w:rPr>
        <w:t xml:space="preserve"> 月</w:t>
      </w:r>
    </w:p>
    <w:p w14:paraId="7200BA10" w14:textId="725210FE" w:rsidR="003C0FC7" w:rsidRPr="000A0501" w:rsidRDefault="003C0FC7" w:rsidP="000A0501">
      <w:pPr>
        <w:pStyle w:val="PlainText"/>
        <w:snapToGrid w:val="0"/>
        <w:spacing w:line="360" w:lineRule="auto"/>
        <w:ind w:firstLineChars="350" w:firstLine="1120"/>
        <w:jc w:val="center"/>
        <w:rPr>
          <w:rFonts w:ascii="楷体_GB2312" w:eastAsia="楷体_GB2312"/>
          <w:b/>
          <w:bCs/>
          <w:sz w:val="24"/>
        </w:rPr>
      </w:pPr>
      <w:r w:rsidRPr="000A0501">
        <w:rPr>
          <w:rFonts w:ascii="楷体_GB2312" w:eastAsia="楷体_GB2312" w:hint="eastAsia"/>
          <w:b/>
          <w:bCs/>
          <w:sz w:val="32"/>
        </w:rPr>
        <w:t>学位授予日期：2016   年</w:t>
      </w:r>
      <w:r w:rsidRPr="000A0501">
        <w:rPr>
          <w:rFonts w:ascii="楷体_GB2312" w:eastAsia="楷体_GB2312"/>
          <w:b/>
          <w:bCs/>
          <w:sz w:val="32"/>
        </w:rPr>
        <w:t xml:space="preserve">  6 </w:t>
      </w:r>
      <w:r w:rsidRPr="000A0501">
        <w:rPr>
          <w:rFonts w:ascii="楷体_GB2312" w:eastAsia="楷体_GB2312" w:hint="eastAsia"/>
          <w:b/>
          <w:bCs/>
          <w:sz w:val="32"/>
        </w:rPr>
        <w:t>月</w:t>
      </w:r>
    </w:p>
    <w:p w14:paraId="1F95A8D2" w14:textId="77777777" w:rsidR="0015640E" w:rsidRDefault="0015640E" w:rsidP="000A0501">
      <w:pPr>
        <w:pStyle w:val="PlainText"/>
        <w:snapToGrid w:val="0"/>
        <w:spacing w:line="360" w:lineRule="auto"/>
        <w:ind w:firstLine="422"/>
        <w:rPr>
          <w:b/>
          <w:bCs/>
        </w:rPr>
      </w:pPr>
    </w:p>
    <w:p w14:paraId="28EFDAC5" w14:textId="14A87B61" w:rsidR="000A0501" w:rsidRDefault="003C0FC7" w:rsidP="000A0501">
      <w:pPr>
        <w:pStyle w:val="PlainText"/>
        <w:snapToGrid w:val="0"/>
        <w:spacing w:line="360" w:lineRule="auto"/>
        <w:ind w:firstLine="422"/>
        <w:rPr>
          <w:b/>
          <w:bCs/>
        </w:rPr>
      </w:pPr>
      <w:r>
        <w:rPr>
          <w:rFonts w:hint="eastAsia"/>
          <w:b/>
          <w:bCs/>
        </w:rPr>
        <w:t xml:space="preserve"> </w:t>
      </w:r>
    </w:p>
    <w:p w14:paraId="0BC73688" w14:textId="77777777" w:rsidR="003C0FC7" w:rsidRPr="000A0501" w:rsidRDefault="003C0FC7" w:rsidP="003C0FC7">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4D50220A" w14:textId="77777777" w:rsidR="00AF7539" w:rsidRDefault="003C0FC7" w:rsidP="000A0501">
      <w:pPr>
        <w:pStyle w:val="PlainText"/>
        <w:snapToGrid w:val="0"/>
        <w:spacing w:line="360" w:lineRule="auto"/>
        <w:ind w:firstLineChars="1540" w:firstLine="3696"/>
        <w:rPr>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p>
    <w:p w14:paraId="746C1457" w14:textId="1636AF47" w:rsidR="00C04BAB" w:rsidRPr="000A0501" w:rsidRDefault="003C0FC7" w:rsidP="000A0501">
      <w:pPr>
        <w:pStyle w:val="PlainText"/>
        <w:snapToGrid w:val="0"/>
        <w:spacing w:line="360" w:lineRule="auto"/>
        <w:ind w:firstLineChars="1540" w:firstLine="3696"/>
        <w:rPr>
          <w:sz w:val="24"/>
          <w:u w:val="single"/>
        </w:rPr>
      </w:pPr>
      <w:r w:rsidRPr="000A0501">
        <w:rPr>
          <w:rFonts w:hint="eastAsia"/>
          <w:sz w:val="24"/>
          <w:u w:val="single"/>
        </w:rPr>
        <w:t xml:space="preserve">   </w:t>
      </w:r>
      <w:r w:rsidRPr="000A0501">
        <w:rPr>
          <w:sz w:val="24"/>
          <w:u w:val="single"/>
        </w:rPr>
        <w:t xml:space="preserve">      </w:t>
      </w:r>
    </w:p>
    <w:p w14:paraId="18952868" w14:textId="51B6FF46" w:rsidR="003C0FC7" w:rsidRDefault="00C04BAB" w:rsidP="003C0FC7">
      <w:pPr>
        <w:pStyle w:val="PlainText"/>
        <w:snapToGrid w:val="0"/>
        <w:spacing w:line="360" w:lineRule="auto"/>
        <w:jc w:val="center"/>
        <w:rPr>
          <w:b/>
          <w:bCs/>
          <w:sz w:val="28"/>
        </w:rPr>
      </w:pPr>
      <w:r>
        <w:rPr>
          <w:rFonts w:hint="eastAsia"/>
          <w:b/>
          <w:bCs/>
          <w:sz w:val="28"/>
        </w:rPr>
        <w:t>2016</w:t>
      </w:r>
      <w:r w:rsidR="003C0FC7">
        <w:rPr>
          <w:rFonts w:hint="eastAsia"/>
          <w:b/>
          <w:bCs/>
          <w:sz w:val="28"/>
        </w:rPr>
        <w:t>年</w:t>
      </w:r>
      <w:r w:rsidR="003C0FC7">
        <w:rPr>
          <w:rFonts w:hint="eastAsia"/>
          <w:b/>
          <w:bCs/>
          <w:sz w:val="28"/>
        </w:rPr>
        <w:t>5</w:t>
      </w:r>
      <w:r w:rsidR="003C0FC7">
        <w:rPr>
          <w:rFonts w:hint="eastAsia"/>
          <w:b/>
          <w:bCs/>
          <w:sz w:val="28"/>
        </w:rPr>
        <w:t>月</w:t>
      </w:r>
    </w:p>
    <w:p w14:paraId="2D3BD4DB" w14:textId="77777777" w:rsidR="003C0FC7" w:rsidRDefault="003C0FC7" w:rsidP="003C0FC7">
      <w:pPr>
        <w:pStyle w:val="PlainText"/>
        <w:snapToGrid w:val="0"/>
        <w:spacing w:line="360" w:lineRule="auto"/>
        <w:jc w:val="center"/>
        <w:rPr>
          <w:b/>
          <w:bCs/>
          <w:sz w:val="28"/>
        </w:rPr>
      </w:pPr>
    </w:p>
    <w:p w14:paraId="6B619C70" w14:textId="77777777" w:rsidR="003C0FC7" w:rsidRDefault="003C0FC7" w:rsidP="003C0FC7">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t>厦门大学学位论文原创性声明</w:t>
      </w:r>
    </w:p>
    <w:p w14:paraId="1ABB6E73" w14:textId="77777777" w:rsidR="003C0FC7" w:rsidRDefault="003C0FC7" w:rsidP="003C0FC7">
      <w:pPr>
        <w:ind w:firstLineChars="200" w:firstLine="560"/>
        <w:rPr>
          <w:rFonts w:ascii="仿宋_GB2312" w:eastAsia="仿宋_GB2312" w:hAnsi="Verdana"/>
          <w:sz w:val="28"/>
          <w:szCs w:val="28"/>
        </w:rPr>
      </w:pPr>
    </w:p>
    <w:p w14:paraId="2388EBB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6C6F529" w14:textId="77777777" w:rsidR="003C0FC7" w:rsidRDefault="003C0FC7" w:rsidP="003C0FC7">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1B7556C9" wp14:editId="7F8F27B8">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A9DB3"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9B81C82" w14:textId="77777777" w:rsidR="003C0FC7" w:rsidRDefault="003C0FC7" w:rsidP="003C0FC7">
      <w:pPr>
        <w:ind w:firstLine="600"/>
        <w:rPr>
          <w:rFonts w:ascii="宋体" w:hAnsi="宋体"/>
          <w:sz w:val="28"/>
          <w:szCs w:val="28"/>
        </w:rPr>
      </w:pPr>
    </w:p>
    <w:p w14:paraId="172A6F4F" w14:textId="77777777" w:rsidR="003C0FC7" w:rsidRDefault="003C0FC7" w:rsidP="003C0FC7">
      <w:pPr>
        <w:ind w:firstLineChars="1542" w:firstLine="4318"/>
        <w:rPr>
          <w:rFonts w:ascii="宋体" w:hAnsi="宋体"/>
          <w:sz w:val="28"/>
          <w:szCs w:val="28"/>
        </w:rPr>
      </w:pPr>
      <w:r>
        <w:rPr>
          <w:rFonts w:ascii="宋体" w:hAnsi="宋体" w:hint="eastAsia"/>
          <w:sz w:val="28"/>
          <w:szCs w:val="28"/>
        </w:rPr>
        <w:t>声明人（签名）：</w:t>
      </w:r>
    </w:p>
    <w:p w14:paraId="51FCF97F" w14:textId="77777777" w:rsidR="003C0FC7" w:rsidRDefault="003C0FC7" w:rsidP="003C0FC7">
      <w:pPr>
        <w:ind w:firstLine="3420"/>
        <w:rPr>
          <w:rFonts w:ascii="宋体" w:hAnsi="宋体"/>
          <w:sz w:val="28"/>
          <w:szCs w:val="28"/>
        </w:rPr>
      </w:pPr>
      <w:r>
        <w:rPr>
          <w:rFonts w:ascii="宋体" w:hAnsi="宋体" w:hint="eastAsia"/>
          <w:sz w:val="28"/>
          <w:szCs w:val="28"/>
        </w:rPr>
        <w:t xml:space="preserve">          年   月   日</w:t>
      </w:r>
    </w:p>
    <w:p w14:paraId="70FC6822" w14:textId="77777777" w:rsidR="003C0FC7" w:rsidRDefault="003C0FC7" w:rsidP="003C0FC7">
      <w:pPr>
        <w:ind w:firstLine="3420"/>
        <w:rPr>
          <w:rFonts w:ascii="宋体" w:hAnsi="宋体"/>
          <w:sz w:val="28"/>
          <w:szCs w:val="28"/>
        </w:rPr>
      </w:pPr>
    </w:p>
    <w:p w14:paraId="1E33C8E1" w14:textId="77777777" w:rsidR="003C0FC7" w:rsidRDefault="003C0FC7" w:rsidP="003C0FC7">
      <w:pPr>
        <w:ind w:firstLine="3420"/>
        <w:rPr>
          <w:rFonts w:ascii="宋体" w:hAnsi="宋体"/>
          <w:sz w:val="28"/>
          <w:szCs w:val="28"/>
        </w:rPr>
      </w:pPr>
    </w:p>
    <w:p w14:paraId="43AE2233" w14:textId="77777777" w:rsidR="003C0FC7" w:rsidRDefault="003C0FC7" w:rsidP="003C0FC7">
      <w:pPr>
        <w:ind w:firstLine="3420"/>
        <w:rPr>
          <w:rFonts w:ascii="宋体" w:hAnsi="宋体"/>
          <w:sz w:val="28"/>
          <w:szCs w:val="28"/>
        </w:rPr>
      </w:pPr>
    </w:p>
    <w:p w14:paraId="0A62DCCA" w14:textId="77777777" w:rsidR="003C0FC7" w:rsidRDefault="003C0FC7" w:rsidP="003C0FC7">
      <w:pPr>
        <w:ind w:firstLine="3420"/>
        <w:rPr>
          <w:rFonts w:ascii="宋体" w:hAnsi="宋体"/>
          <w:sz w:val="28"/>
          <w:szCs w:val="28"/>
        </w:rPr>
      </w:pPr>
    </w:p>
    <w:p w14:paraId="0DBCF832" w14:textId="77777777" w:rsidR="003C0FC7" w:rsidRDefault="003C0FC7" w:rsidP="003C0FC7">
      <w:pPr>
        <w:ind w:firstLine="3420"/>
        <w:rPr>
          <w:rFonts w:ascii="宋体" w:hAnsi="宋体"/>
          <w:sz w:val="28"/>
          <w:szCs w:val="28"/>
        </w:rPr>
      </w:pPr>
    </w:p>
    <w:p w14:paraId="258A3C3B" w14:textId="77777777" w:rsidR="003C0FC7" w:rsidRDefault="003C0FC7" w:rsidP="003C0FC7">
      <w:pPr>
        <w:ind w:firstLine="3420"/>
        <w:rPr>
          <w:rFonts w:ascii="宋体" w:hAnsi="宋体"/>
          <w:sz w:val="28"/>
          <w:szCs w:val="28"/>
        </w:rPr>
      </w:pPr>
    </w:p>
    <w:p w14:paraId="43356166" w14:textId="77777777" w:rsidR="003C0FC7" w:rsidRDefault="003C0FC7" w:rsidP="003C0FC7">
      <w:pPr>
        <w:ind w:firstLine="3420"/>
        <w:rPr>
          <w:rFonts w:ascii="宋体" w:hAnsi="宋体"/>
          <w:sz w:val="28"/>
          <w:szCs w:val="28"/>
        </w:rPr>
      </w:pPr>
    </w:p>
    <w:p w14:paraId="71E66835" w14:textId="77777777" w:rsidR="003C0FC7" w:rsidRDefault="003C0FC7" w:rsidP="003C0FC7">
      <w:pPr>
        <w:ind w:firstLine="3420"/>
        <w:rPr>
          <w:rFonts w:ascii="宋体" w:hAnsi="宋体"/>
          <w:sz w:val="28"/>
          <w:szCs w:val="28"/>
        </w:rPr>
      </w:pPr>
    </w:p>
    <w:p w14:paraId="2F38B782" w14:textId="77777777" w:rsidR="003C0FC7" w:rsidRDefault="003C0FC7" w:rsidP="003C0FC7">
      <w:pPr>
        <w:spacing w:before="120" w:line="360" w:lineRule="auto"/>
        <w:jc w:val="center"/>
        <w:rPr>
          <w:rFonts w:ascii="黑体" w:eastAsia="黑体" w:hAnsi="黑体"/>
          <w:b/>
          <w:sz w:val="36"/>
          <w:szCs w:val="36"/>
        </w:rPr>
      </w:pPr>
      <w:r>
        <w:rPr>
          <w:rFonts w:ascii="黑体" w:eastAsia="黑体" w:hAnsi="黑体" w:hint="eastAsia"/>
          <w:b/>
          <w:sz w:val="36"/>
          <w:szCs w:val="36"/>
        </w:rPr>
        <w:t>厦门大学学位论文著作权使用声明</w:t>
      </w:r>
    </w:p>
    <w:p w14:paraId="2DE4D29D" w14:textId="77777777" w:rsidR="003C0FC7" w:rsidRDefault="003C0FC7" w:rsidP="003C0FC7">
      <w:pPr>
        <w:ind w:firstLineChars="200" w:firstLine="560"/>
        <w:rPr>
          <w:rFonts w:ascii="仿宋_GB2312" w:eastAsia="仿宋_GB2312" w:hAnsi="Verdana"/>
          <w:sz w:val="28"/>
          <w:szCs w:val="28"/>
        </w:rPr>
      </w:pPr>
    </w:p>
    <w:p w14:paraId="3E70A97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218782" w14:textId="77777777" w:rsidR="003C0FC7" w:rsidRDefault="003C0FC7" w:rsidP="003C0FC7">
      <w:pPr>
        <w:ind w:firstLineChars="200" w:firstLine="560"/>
        <w:rPr>
          <w:rFonts w:ascii="宋体" w:hAnsi="宋体"/>
          <w:sz w:val="28"/>
          <w:szCs w:val="28"/>
        </w:rPr>
      </w:pPr>
      <w:r>
        <w:rPr>
          <w:rFonts w:ascii="宋体" w:hAnsi="宋体" w:hint="eastAsia"/>
          <w:sz w:val="28"/>
          <w:szCs w:val="28"/>
        </w:rPr>
        <w:t>本学位论文属于：</w:t>
      </w:r>
    </w:p>
    <w:p w14:paraId="38583AD4" w14:textId="77777777" w:rsidR="003C0FC7" w:rsidRDefault="003C0FC7" w:rsidP="003C0FC7">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2BD59E20" w14:textId="77777777" w:rsidR="003C0FC7" w:rsidRDefault="003C0FC7" w:rsidP="003C0FC7">
      <w:pPr>
        <w:ind w:firstLineChars="200" w:firstLine="560"/>
        <w:rPr>
          <w:rFonts w:ascii="宋体" w:hAnsi="宋体"/>
          <w:sz w:val="28"/>
          <w:szCs w:val="28"/>
        </w:rPr>
      </w:pPr>
      <w:r>
        <w:rPr>
          <w:rFonts w:ascii="宋体" w:hAnsi="宋体" w:hint="eastAsia"/>
          <w:sz w:val="28"/>
          <w:szCs w:val="28"/>
        </w:rPr>
        <w:t>（     ）2.不保密，适用上述授权。</w:t>
      </w:r>
    </w:p>
    <w:p w14:paraId="3D200A91" w14:textId="77777777" w:rsidR="003C0FC7" w:rsidRDefault="003C0FC7" w:rsidP="003C0FC7">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11422775" w14:textId="77777777" w:rsidR="003C0FC7" w:rsidRDefault="003C0FC7" w:rsidP="003C0FC7">
      <w:pPr>
        <w:ind w:firstLine="435"/>
        <w:rPr>
          <w:rFonts w:ascii="宋体" w:hAnsi="宋体"/>
          <w:sz w:val="28"/>
          <w:szCs w:val="28"/>
        </w:rPr>
      </w:pPr>
    </w:p>
    <w:p w14:paraId="31F0719F" w14:textId="77777777" w:rsidR="003C0FC7" w:rsidRDefault="003C0FC7" w:rsidP="003C0FC7">
      <w:pPr>
        <w:ind w:firstLine="435"/>
        <w:rPr>
          <w:rFonts w:ascii="宋体" w:hAnsi="宋体"/>
          <w:sz w:val="28"/>
          <w:szCs w:val="28"/>
        </w:rPr>
      </w:pPr>
    </w:p>
    <w:p w14:paraId="7043AA7D" w14:textId="77777777" w:rsidR="003C0FC7" w:rsidRDefault="003C0FC7" w:rsidP="003C0FC7">
      <w:pPr>
        <w:ind w:firstLine="570"/>
        <w:rPr>
          <w:rFonts w:ascii="宋体" w:hAnsi="宋体"/>
          <w:sz w:val="28"/>
          <w:szCs w:val="28"/>
        </w:rPr>
      </w:pPr>
      <w:r>
        <w:rPr>
          <w:rFonts w:ascii="宋体" w:hAnsi="宋体" w:hint="eastAsia"/>
          <w:sz w:val="28"/>
          <w:szCs w:val="28"/>
        </w:rPr>
        <w:t xml:space="preserve">                             声明人（签名）：</w:t>
      </w:r>
    </w:p>
    <w:p w14:paraId="6EF0736B" w14:textId="77777777" w:rsidR="003C0FC7" w:rsidRDefault="003C0FC7" w:rsidP="003C0FC7">
      <w:pPr>
        <w:ind w:firstLineChars="1750" w:firstLine="4900"/>
        <w:rPr>
          <w:rFonts w:ascii="宋体" w:hAnsi="宋体"/>
          <w:sz w:val="28"/>
          <w:szCs w:val="28"/>
        </w:rPr>
      </w:pPr>
      <w:r>
        <w:rPr>
          <w:rFonts w:ascii="宋体" w:hAnsi="宋体" w:hint="eastAsia"/>
          <w:sz w:val="28"/>
          <w:szCs w:val="28"/>
        </w:rPr>
        <w:t>年   月   日</w:t>
      </w:r>
    </w:p>
    <w:p w14:paraId="1988D35F" w14:textId="77777777" w:rsidR="003C0FC7" w:rsidRDefault="003C0FC7" w:rsidP="00C04BAB">
      <w:pPr>
        <w:rPr>
          <w:rFonts w:ascii="宋体" w:hAnsi="宋体"/>
          <w:sz w:val="28"/>
          <w:szCs w:val="28"/>
        </w:rPr>
        <w:sectPr w:rsidR="003C0FC7" w:rsidSect="000A0501">
          <w:footerReference w:type="even" r:id="rId9"/>
          <w:pgSz w:w="11906" w:h="16838"/>
          <w:pgMar w:top="1440" w:right="1800" w:bottom="1440" w:left="1800" w:header="851" w:footer="992" w:gutter="0"/>
          <w:pgNumType w:fmt="upperRoman" w:start="1"/>
          <w:cols w:space="425"/>
          <w:docGrid w:type="lines" w:linePitch="312"/>
        </w:sectPr>
      </w:pPr>
    </w:p>
    <w:p w14:paraId="177E41FC" w14:textId="77777777" w:rsidR="003C0FC7" w:rsidRDefault="003C0FC7" w:rsidP="00C04BAB">
      <w:pPr>
        <w:pStyle w:val="a1"/>
        <w:spacing w:line="360" w:lineRule="auto"/>
        <w:jc w:val="both"/>
      </w:pPr>
    </w:p>
    <w:p w14:paraId="73A4B28D" w14:textId="77777777" w:rsidR="00587984" w:rsidRPr="00643BE0" w:rsidRDefault="00587984">
      <w:pPr>
        <w:pStyle w:val="Heading1"/>
        <w:spacing w:before="240" w:after="240"/>
        <w:jc w:val="center"/>
        <w:rPr>
          <w:rFonts w:ascii="黑体" w:eastAsia="黑体" w:hAnsi="黑体"/>
          <w:sz w:val="30"/>
          <w:szCs w:val="30"/>
          <w:rPrChange w:id="2" w:author="Adam Scott" w:date="2016-04-21T13:11:00Z">
            <w:rPr/>
          </w:rPrChange>
        </w:rPr>
        <w:pPrChange w:id="3" w:author="Adam Scott" w:date="2016-04-21T13:11:00Z">
          <w:pPr>
            <w:pStyle w:val="Heading1"/>
          </w:pPr>
        </w:pPrChange>
      </w:pPr>
      <w:r w:rsidRPr="00643BE0">
        <w:rPr>
          <w:rFonts w:ascii="黑体" w:eastAsia="黑体" w:hAnsi="黑体" w:hint="eastAsia"/>
          <w:sz w:val="30"/>
          <w:szCs w:val="30"/>
          <w:rPrChange w:id="4" w:author="Adam Scott" w:date="2016-04-21T13:11:00Z">
            <w:rPr>
              <w:rFonts w:hint="eastAsia"/>
            </w:rPr>
          </w:rPrChange>
        </w:rPr>
        <w:t>摘</w:t>
      </w:r>
      <w:r w:rsidRPr="00643BE0">
        <w:rPr>
          <w:rFonts w:ascii="黑体" w:eastAsia="黑体" w:hAnsi="黑体"/>
          <w:sz w:val="30"/>
          <w:szCs w:val="30"/>
          <w:rPrChange w:id="5" w:author="Adam Scott" w:date="2016-04-21T13:11:00Z">
            <w:rPr/>
          </w:rPrChange>
        </w:rPr>
        <w:t xml:space="preserve"> </w:t>
      </w:r>
      <w:r w:rsidRPr="00643BE0">
        <w:rPr>
          <w:rFonts w:ascii="黑体" w:eastAsia="黑体" w:hAnsi="黑体" w:hint="eastAsia"/>
          <w:sz w:val="30"/>
          <w:szCs w:val="30"/>
          <w:rPrChange w:id="6" w:author="Adam Scott" w:date="2016-04-21T13:11:00Z">
            <w:rPr>
              <w:rFonts w:hint="eastAsia"/>
            </w:rPr>
          </w:rPrChange>
        </w:rPr>
        <w:t>要</w:t>
      </w:r>
      <w:bookmarkEnd w:id="0"/>
      <w:bookmarkEnd w:id="1"/>
    </w:p>
    <w:p w14:paraId="36D880BA" w14:textId="53B0C6CA" w:rsidR="00587984" w:rsidRDefault="00642603" w:rsidP="00A433ED">
      <w:pPr>
        <w:spacing w:line="360" w:lineRule="auto"/>
        <w:ind w:firstLine="480"/>
        <w:jc w:val="left"/>
        <w:rPr>
          <w:sz w:val="24"/>
          <w:szCs w:val="24"/>
        </w:rPr>
      </w:pPr>
      <w:r w:rsidRPr="00642603">
        <w:rPr>
          <w:rFonts w:hint="eastAsia"/>
          <w:sz w:val="24"/>
          <w:szCs w:val="24"/>
        </w:rPr>
        <w:t>近年来随着社交网络的快速发展，</w:t>
      </w:r>
      <w:r w:rsidRPr="00642603">
        <w:rPr>
          <w:rFonts w:hint="eastAsia"/>
          <w:sz w:val="24"/>
          <w:szCs w:val="24"/>
        </w:rPr>
        <w:t xml:space="preserve"> GIF</w:t>
      </w:r>
      <w:r w:rsidRPr="00642603">
        <w:rPr>
          <w:rFonts w:hint="eastAsia"/>
          <w:sz w:val="24"/>
          <w:szCs w:val="24"/>
        </w:rPr>
        <w:t>视频正在占据日益重要的地位。据我们从新浪微博中获取到的数据，</w:t>
      </w:r>
      <w:r w:rsidRPr="00642603">
        <w:rPr>
          <w:rFonts w:hint="eastAsia"/>
          <w:sz w:val="24"/>
          <w:szCs w:val="24"/>
        </w:rPr>
        <w:t>15.1%</w:t>
      </w:r>
      <w:r w:rsidRPr="00642603">
        <w:rPr>
          <w:rFonts w:hint="eastAsia"/>
          <w:sz w:val="24"/>
          <w:szCs w:val="24"/>
        </w:rPr>
        <w:t>的微博中含有</w:t>
      </w:r>
      <w:r w:rsidRPr="00642603">
        <w:rPr>
          <w:rFonts w:hint="eastAsia"/>
          <w:sz w:val="24"/>
          <w:szCs w:val="24"/>
        </w:rPr>
        <w:t>GIF</w:t>
      </w:r>
      <w:r w:rsidRPr="00642603">
        <w:rPr>
          <w:rFonts w:hint="eastAsia"/>
          <w:sz w:val="24"/>
          <w:szCs w:val="24"/>
        </w:rPr>
        <w:t>视频内容，其中超过九成的</w:t>
      </w:r>
      <w:r w:rsidRPr="00642603">
        <w:rPr>
          <w:rFonts w:hint="eastAsia"/>
          <w:sz w:val="24"/>
          <w:szCs w:val="24"/>
        </w:rPr>
        <w:t xml:space="preserve"> GIF </w:t>
      </w:r>
      <w:r w:rsidRPr="00642603">
        <w:rPr>
          <w:rFonts w:hint="eastAsia"/>
          <w:sz w:val="24"/>
          <w:szCs w:val="24"/>
        </w:rPr>
        <w:t>内容是用来表达发送者的情感。研究</w:t>
      </w:r>
      <w:r w:rsidRPr="00642603">
        <w:rPr>
          <w:rFonts w:hint="eastAsia"/>
          <w:sz w:val="24"/>
          <w:szCs w:val="24"/>
        </w:rPr>
        <w:t>GIF</w:t>
      </w:r>
      <w:r w:rsidRPr="00642603">
        <w:rPr>
          <w:rFonts w:hint="eastAsia"/>
          <w:sz w:val="24"/>
          <w:szCs w:val="24"/>
        </w:rPr>
        <w:t>视频的情感倾向性，不仅可以推动动态时序视觉内容的理解与分析，具有重要的理论意义，同时可以帮助政府或公司了解网民对舆论热点事件的态度，从而提供决策支持，具有实际的应用价值。</w:t>
      </w:r>
    </w:p>
    <w:p w14:paraId="5717B147" w14:textId="48455E99" w:rsidR="00892B5C" w:rsidRDefault="00587984">
      <w:pPr>
        <w:pStyle w:val="a"/>
        <w:rPr>
          <w:ins w:id="7" w:author="Adam Scott" w:date="2016-04-21T13:04:00Z"/>
          <w:szCs w:val="24"/>
        </w:rPr>
        <w:pPrChange w:id="8" w:author="Adam Scott" w:date="2016-04-21T13:02:00Z">
          <w:pPr>
            <w:spacing w:line="360" w:lineRule="auto"/>
            <w:ind w:firstLine="480"/>
            <w:jc w:val="left"/>
          </w:pPr>
        </w:pPrChange>
      </w:pPr>
      <w:r>
        <w:rPr>
          <w:szCs w:val="24"/>
        </w:rPr>
        <w:t>GIF</w:t>
      </w:r>
      <w:r w:rsidR="00A433ED">
        <w:rPr>
          <w:rFonts w:hint="eastAsia"/>
          <w:szCs w:val="24"/>
        </w:rPr>
        <w:t>视频</w:t>
      </w:r>
      <w:r>
        <w:rPr>
          <w:szCs w:val="24"/>
        </w:rPr>
        <w:t>的</w:t>
      </w:r>
      <w:r>
        <w:rPr>
          <w:rFonts w:hint="eastAsia"/>
          <w:szCs w:val="24"/>
        </w:rPr>
        <w:t>情感</w:t>
      </w:r>
      <w:r>
        <w:rPr>
          <w:szCs w:val="24"/>
        </w:rPr>
        <w:t>倾</w:t>
      </w:r>
      <w:r>
        <w:rPr>
          <w:rFonts w:hint="eastAsia"/>
          <w:szCs w:val="24"/>
        </w:rPr>
        <w:t>向性</w:t>
      </w:r>
      <w:r>
        <w:rPr>
          <w:szCs w:val="24"/>
        </w:rPr>
        <w:t>分析是一项很有挑战性的</w:t>
      </w:r>
      <w:r>
        <w:rPr>
          <w:rFonts w:hint="eastAsia"/>
          <w:szCs w:val="24"/>
        </w:rPr>
        <w:t>工作</w:t>
      </w:r>
      <w:r w:rsidR="00A433ED">
        <w:rPr>
          <w:szCs w:val="24"/>
        </w:rPr>
        <w:t>，</w:t>
      </w:r>
      <w:del w:id="9" w:author="Adam Scott" w:date="2016-04-21T13:00:00Z">
        <w:r w:rsidR="00A433ED" w:rsidDel="00892B5C">
          <w:rPr>
            <w:rFonts w:hint="eastAsia"/>
            <w:szCs w:val="24"/>
          </w:rPr>
          <w:delText>其</w:delText>
        </w:r>
        <w:r w:rsidR="00901A78" w:rsidDel="00892B5C">
          <w:rPr>
            <w:szCs w:val="24"/>
          </w:rPr>
          <w:delText>主要</w:delText>
        </w:r>
      </w:del>
      <w:del w:id="10" w:author="Adam Scott" w:date="2016-04-21T12:59:00Z">
        <w:r w:rsidR="00901A78" w:rsidDel="00892B5C">
          <w:rPr>
            <w:szCs w:val="24"/>
          </w:rPr>
          <w:delText>的关键技术</w:delText>
        </w:r>
      </w:del>
      <w:del w:id="11" w:author="Adam Scott" w:date="2016-04-21T13:00:00Z">
        <w:r w:rsidR="00901A78" w:rsidDel="00892B5C">
          <w:rPr>
            <w:szCs w:val="24"/>
          </w:rPr>
          <w:delText>包括</w:delText>
        </w:r>
      </w:del>
      <w:ins w:id="12" w:author="Adam Scott" w:date="2016-04-21T13:00:00Z">
        <w:r w:rsidR="00892B5C">
          <w:rPr>
            <w:rFonts w:hint="eastAsia"/>
            <w:szCs w:val="24"/>
          </w:rPr>
          <w:t>其主要</w:t>
        </w:r>
        <w:r w:rsidR="00892B5C">
          <w:rPr>
            <w:szCs w:val="24"/>
          </w:rPr>
          <w:t>包括两个核心问题，</w:t>
        </w:r>
      </w:ins>
      <w:ins w:id="13" w:author="Adam Scott" w:date="2016-04-21T13:01:00Z">
        <w:r w:rsidR="00892B5C">
          <w:t>第一个核心问题是如何确定哪些 GIF</w:t>
        </w:r>
        <w:r w:rsidR="00892B5C">
          <w:rPr>
            <w:rFonts w:hint="eastAsia"/>
          </w:rPr>
          <w:t xml:space="preserve"> 视频中</w:t>
        </w:r>
        <w:r w:rsidR="00892B5C">
          <w:t>的概念语义需要被处理。</w:t>
        </w:r>
        <w:r w:rsidR="00892B5C">
          <w:rPr>
            <w:rFonts w:hint="eastAsia"/>
          </w:rPr>
          <w:t>第二个</w:t>
        </w:r>
        <w:r w:rsidR="00892B5C">
          <w:t>核心问题是如何处理 GIF</w:t>
        </w:r>
        <w:r w:rsidR="00892B5C">
          <w:rPr>
            <w:rFonts w:hint="eastAsia"/>
          </w:rPr>
          <w:t xml:space="preserve"> 视频中</w:t>
        </w:r>
        <w:r w:rsidR="00892B5C">
          <w:t>概念语义之间的时序关系。</w:t>
        </w:r>
      </w:ins>
      <w:del w:id="14" w:author="Adam Scott" w:date="2016-04-21T13:00:00Z">
        <w:r w:rsidR="00901A78" w:rsidDel="00892B5C">
          <w:rPr>
            <w:szCs w:val="24"/>
          </w:rPr>
          <w:delText>视频概念语义体系</w:delText>
        </w:r>
        <w:r w:rsidR="00901A78" w:rsidDel="00892B5C">
          <w:rPr>
            <w:rFonts w:hint="eastAsia"/>
            <w:szCs w:val="24"/>
          </w:rPr>
          <w:delText>构建</w:delText>
        </w:r>
        <w:r w:rsidR="00901A78" w:rsidDel="00892B5C">
          <w:rPr>
            <w:szCs w:val="24"/>
          </w:rPr>
          <w:delText>、</w:delText>
        </w:r>
        <w:r w:rsidR="00901A78" w:rsidDel="00892B5C">
          <w:rPr>
            <w:rFonts w:hint="eastAsia"/>
            <w:szCs w:val="24"/>
          </w:rPr>
          <w:delText>时序特征</w:delText>
        </w:r>
        <w:r w:rsidR="00901A78" w:rsidDel="00892B5C">
          <w:rPr>
            <w:szCs w:val="24"/>
          </w:rPr>
          <w:delText>表示</w:delText>
        </w:r>
        <w:r w:rsidR="00901A78" w:rsidDel="00892B5C">
          <w:rPr>
            <w:rFonts w:hint="eastAsia"/>
            <w:szCs w:val="24"/>
          </w:rPr>
          <w:delText>学习</w:delText>
        </w:r>
      </w:del>
      <w:del w:id="15" w:author="Adam Scott" w:date="2016-04-21T12:58:00Z">
        <w:r w:rsidR="00A433ED" w:rsidDel="00EE04AE">
          <w:rPr>
            <w:szCs w:val="24"/>
          </w:rPr>
          <w:delText>，</w:delText>
        </w:r>
      </w:del>
      <w:ins w:id="16" w:author="Adam Scott" w:date="2016-04-21T13:03:00Z">
        <w:r w:rsidR="00892B5C">
          <w:rPr>
            <w:szCs w:val="24"/>
          </w:rPr>
          <w:t>本文</w:t>
        </w:r>
      </w:ins>
      <w:del w:id="17" w:author="Adam Scott" w:date="2016-04-21T13:03:00Z">
        <w:r w:rsidR="00A433ED" w:rsidDel="00892B5C">
          <w:rPr>
            <w:rFonts w:hint="eastAsia"/>
            <w:szCs w:val="24"/>
          </w:rPr>
          <w:delText>本文</w:delText>
        </w:r>
        <w:r w:rsidR="00A433ED" w:rsidDel="00892B5C">
          <w:rPr>
            <w:szCs w:val="24"/>
          </w:rPr>
          <w:delText>在这几方面做了深入的分析研究，</w:delText>
        </w:r>
      </w:del>
      <w:ins w:id="18" w:author="Adam Scott" w:date="2016-04-21T13:03:00Z">
        <w:r w:rsidR="00892B5C">
          <w:rPr>
            <w:rFonts w:hint="eastAsia"/>
            <w:szCs w:val="24"/>
          </w:rPr>
          <w:t>提出</w:t>
        </w:r>
        <w:r w:rsidR="00892B5C">
          <w:rPr>
            <w:szCs w:val="24"/>
          </w:rPr>
          <w:t>了一种基于“情感对</w:t>
        </w:r>
      </w:ins>
      <w:ins w:id="19" w:author="Adam Scott" w:date="2016-04-21T13:05:00Z">
        <w:r w:rsidR="00892B5C">
          <w:rPr>
            <w:szCs w:val="24"/>
          </w:rPr>
          <w:t>”</w:t>
        </w:r>
      </w:ins>
      <w:ins w:id="20" w:author="Adam Scott" w:date="2016-04-21T13:04:00Z">
        <w:r w:rsidR="00892B5C">
          <w:rPr>
            <w:szCs w:val="24"/>
          </w:rPr>
          <w:t>和单词网络</w:t>
        </w:r>
      </w:ins>
      <w:ins w:id="21" w:author="Adam Scott" w:date="2016-04-21T13:03:00Z">
        <w:r w:rsidR="00892B5C">
          <w:rPr>
            <w:szCs w:val="24"/>
          </w:rPr>
          <w:t>的概念语义体系</w:t>
        </w:r>
        <w:r w:rsidR="00892B5C">
          <w:rPr>
            <w:rFonts w:hint="eastAsia"/>
            <w:szCs w:val="24"/>
          </w:rPr>
          <w:t>来解决</w:t>
        </w:r>
      </w:ins>
      <w:ins w:id="22" w:author="Adam Scott" w:date="2016-04-21T13:04:00Z">
        <w:r w:rsidR="00892B5C">
          <w:rPr>
            <w:rFonts w:hint="eastAsia"/>
            <w:szCs w:val="24"/>
          </w:rPr>
          <w:t>第一个</w:t>
        </w:r>
        <w:r w:rsidR="00892B5C">
          <w:rPr>
            <w:szCs w:val="24"/>
          </w:rPr>
          <w:t>问题，提出了一种基于“情感对序列”的</w:t>
        </w:r>
      </w:ins>
      <w:ins w:id="23" w:author="Adam Scott" w:date="2016-04-21T13:05:00Z">
        <w:r w:rsidR="00892B5C">
          <w:rPr>
            <w:szCs w:val="24"/>
          </w:rPr>
          <w:t>GIF</w:t>
        </w:r>
        <w:r w:rsidR="00892B5C">
          <w:rPr>
            <w:rFonts w:hint="eastAsia"/>
            <w:szCs w:val="24"/>
          </w:rPr>
          <w:t xml:space="preserve"> 视频情感</w:t>
        </w:r>
        <w:r w:rsidR="00892B5C">
          <w:rPr>
            <w:szCs w:val="24"/>
          </w:rPr>
          <w:t>时序分析方法来解决第二个问题。</w:t>
        </w:r>
        <w:r w:rsidR="00892B5C">
          <w:rPr>
            <w:rFonts w:hint="eastAsia"/>
            <w:szCs w:val="24"/>
          </w:rPr>
          <w:t>实现了</w:t>
        </w:r>
        <w:r w:rsidR="00892B5C">
          <w:rPr>
            <w:szCs w:val="24"/>
          </w:rPr>
          <w:t xml:space="preserve"> GIF</w:t>
        </w:r>
        <w:r w:rsidR="00892B5C">
          <w:rPr>
            <w:rFonts w:hint="eastAsia"/>
            <w:szCs w:val="24"/>
          </w:rPr>
          <w:t xml:space="preserve"> </w:t>
        </w:r>
      </w:ins>
      <w:ins w:id="24" w:author="Adam Scott" w:date="2016-04-21T13:06:00Z">
        <w:r w:rsidR="00892B5C">
          <w:rPr>
            <w:rFonts w:hint="eastAsia"/>
            <w:szCs w:val="24"/>
          </w:rPr>
          <w:t>视频的</w:t>
        </w:r>
        <w:r w:rsidR="00892B5C">
          <w:rPr>
            <w:szCs w:val="24"/>
          </w:rPr>
          <w:t>情感分析。</w:t>
        </w:r>
      </w:ins>
    </w:p>
    <w:p w14:paraId="147D194D" w14:textId="42F8C204" w:rsidR="00A433ED" w:rsidRPr="00892B5C" w:rsidRDefault="00A433ED">
      <w:pPr>
        <w:pStyle w:val="a"/>
        <w:pPrChange w:id="25" w:author="Adam Scott" w:date="2016-04-21T13:02:00Z">
          <w:pPr>
            <w:spacing w:line="360" w:lineRule="auto"/>
            <w:ind w:firstLine="480"/>
            <w:jc w:val="left"/>
          </w:pPr>
        </w:pPrChange>
      </w:pPr>
      <w:r>
        <w:rPr>
          <w:rFonts w:hint="eastAsia"/>
          <w:szCs w:val="24"/>
        </w:rPr>
        <w:t>所做</w:t>
      </w:r>
      <w:r>
        <w:rPr>
          <w:szCs w:val="24"/>
        </w:rPr>
        <w:t>工作及主要创新成果如下：</w:t>
      </w:r>
    </w:p>
    <w:p w14:paraId="0EB9FF23" w14:textId="31E3F765" w:rsidR="00272414" w:rsidRDefault="00272414" w:rsidP="00272414">
      <w:pPr>
        <w:pStyle w:val="a"/>
        <w:numPr>
          <w:ilvl w:val="0"/>
          <w:numId w:val="17"/>
        </w:numPr>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w:t>
      </w:r>
      <w:ins w:id="26" w:author="Adam Scott" w:date="2016-04-21T13:06:00Z">
        <w:r w:rsidR="00892B5C">
          <w:t>，该</w:t>
        </w:r>
      </w:ins>
      <w:ins w:id="27" w:author="Adam Scott" w:date="2016-04-21T13:07:00Z">
        <w:r w:rsidR="00892B5C">
          <w:t>语义</w:t>
        </w:r>
      </w:ins>
      <w:ins w:id="28" w:author="Adam Scott" w:date="2016-04-21T13:06:00Z">
        <w:r w:rsidR="00892B5C">
          <w:t>体系包含了概念语义项以及</w:t>
        </w:r>
      </w:ins>
      <w:ins w:id="29" w:author="Adam Scott" w:date="2016-04-21T13:07:00Z">
        <w:r w:rsidR="00892B5C">
          <w:t>概念</w:t>
        </w:r>
      </w:ins>
      <w:ins w:id="30" w:author="Adam Scott" w:date="2016-04-21T13:06:00Z">
        <w:r w:rsidR="00892B5C">
          <w:t>语义项之间的上下</w:t>
        </w:r>
        <w:r w:rsidR="00892B5C">
          <w:rPr>
            <w:rFonts w:hint="eastAsia"/>
          </w:rPr>
          <w:t>位关系</w:t>
        </w:r>
      </w:ins>
      <w:r w:rsidR="00983299">
        <w:t>。</w:t>
      </w:r>
      <w:ins w:id="31" w:author="Adam Scott" w:date="2016-04-21T13:07:00Z">
        <w:r w:rsidR="00892B5C">
          <w:rPr>
            <w:rFonts w:hint="eastAsia"/>
          </w:rPr>
          <w:t>在</w:t>
        </w:r>
        <w:r w:rsidR="00892B5C">
          <w:t>语义项的构建过程中</w:t>
        </w:r>
      </w:ins>
      <w:ins w:id="32" w:author="Adam Scott" w:date="2016-04-21T13:08:00Z">
        <w:r w:rsidR="00892B5C">
          <w:t>提出了“情感丰富度权值”和“语义频率权值”</w:t>
        </w:r>
        <w:r w:rsidR="00892B5C">
          <w:rPr>
            <w:rFonts w:hint="eastAsia"/>
          </w:rPr>
          <w:t>实现</w:t>
        </w:r>
        <w:r w:rsidR="00892B5C">
          <w:t>了对</w:t>
        </w:r>
      </w:ins>
      <w:del w:id="33" w:author="Adam Scott" w:date="2016-04-21T13:07:00Z">
        <w:r w:rsidDel="00892B5C">
          <w:delText>并</w:delText>
        </w:r>
      </w:del>
      <w:ins w:id="34" w:author="Adam Scott" w:date="2016-04-21T13:08:00Z">
        <w:r w:rsidR="00892B5C">
          <w:rPr>
            <w:rFonts w:hint="eastAsia"/>
          </w:rPr>
          <w:t>概念语义</w:t>
        </w:r>
        <w:r w:rsidR="00892B5C">
          <w:t>体系的筛选</w:t>
        </w:r>
        <w:r w:rsidR="00643BE0">
          <w:t>。</w:t>
        </w:r>
      </w:ins>
      <w:ins w:id="35" w:author="Adam Scott" w:date="2016-04-21T13:09:00Z">
        <w:r w:rsidR="00643BE0">
          <w:rPr>
            <w:rFonts w:hint="eastAsia"/>
          </w:rPr>
          <w:t>筛选过程</w:t>
        </w:r>
        <w:r w:rsidR="00643BE0">
          <w:t>综合考虑了1）</w:t>
        </w:r>
        <w:r w:rsidR="00643BE0">
          <w:rPr>
            <w:rFonts w:hint="eastAsia"/>
          </w:rPr>
          <w:t>概念语义的</w:t>
        </w:r>
        <w:r w:rsidR="00643BE0">
          <w:t>情感丰富度2）</w:t>
        </w:r>
        <w:r w:rsidR="00643BE0">
          <w:rPr>
            <w:rFonts w:hint="eastAsia"/>
          </w:rPr>
          <w:t>概念</w:t>
        </w:r>
      </w:ins>
      <w:ins w:id="36" w:author="Adam Scott" w:date="2016-04-21T13:10:00Z">
        <w:r w:rsidR="00643BE0">
          <w:t>语义在 GIF</w:t>
        </w:r>
        <w:r w:rsidR="00643BE0">
          <w:rPr>
            <w:rFonts w:hint="eastAsia"/>
          </w:rPr>
          <w:t xml:space="preserve"> 视频</w:t>
        </w:r>
        <w:r w:rsidR="00643BE0">
          <w:t>出现的频率。</w:t>
        </w:r>
      </w:ins>
      <w:ins w:id="37" w:author="Adam Scott" w:date="2016-04-21T13:18:00Z">
        <w:r w:rsidR="00054C24">
          <w:t>概念语义体系的上下</w:t>
        </w:r>
        <w:r w:rsidR="00054C24">
          <w:rPr>
            <w:rFonts w:hint="eastAsia"/>
          </w:rPr>
          <w:t>位关系</w:t>
        </w:r>
      </w:ins>
      <w:ins w:id="38" w:author="Adam Scott" w:date="2016-04-21T13:19:00Z">
        <w:r w:rsidR="00054C24">
          <w:t>也可以为</w:t>
        </w:r>
        <w:r w:rsidR="0077526E">
          <w:t>概念语义的检测提供帮助，</w:t>
        </w:r>
      </w:ins>
      <w:ins w:id="39" w:author="Adam Scott" w:date="2016-04-21T13:10:00Z">
        <w:r w:rsidR="00643BE0">
          <w:rPr>
            <w:rFonts w:hint="eastAsia"/>
          </w:rPr>
          <w:t>实验结果</w:t>
        </w:r>
        <w:r w:rsidR="00643BE0">
          <w:t>表明使用我们提出的概念</w:t>
        </w:r>
      </w:ins>
      <w:ins w:id="40" w:author="Adam Scott" w:date="2016-04-21T13:11:00Z">
        <w:r w:rsidR="00643BE0">
          <w:t>语义体系</w:t>
        </w:r>
      </w:ins>
      <w:ins w:id="41" w:author="Adam Scott" w:date="2016-04-21T13:12:00Z">
        <w:r w:rsidR="00054C24">
          <w:rPr>
            <w:rFonts w:hint="eastAsia"/>
          </w:rPr>
          <w:t>可以</w:t>
        </w:r>
        <w:r w:rsidR="00054C24">
          <w:t>有效</w:t>
        </w:r>
        <w:r w:rsidR="00054C24">
          <w:rPr>
            <w:rFonts w:hint="eastAsia"/>
          </w:rPr>
          <w:t>提高</w:t>
        </w:r>
        <w:r w:rsidR="00054C24">
          <w:t>GIF</w:t>
        </w:r>
      </w:ins>
      <w:ins w:id="42" w:author="Adam Scott" w:date="2016-04-21T13:13:00Z">
        <w:r w:rsidR="00054C24">
          <w:rPr>
            <w:rFonts w:hint="eastAsia"/>
          </w:rPr>
          <w:t xml:space="preserve"> 视频情感</w:t>
        </w:r>
        <w:r w:rsidR="00054C24">
          <w:t>分析的准确率。</w:t>
        </w:r>
      </w:ins>
      <w:del w:id="43" w:author="Adam Scott" w:date="2016-04-21T13:08:00Z">
        <w:r w:rsidDel="00892B5C">
          <w:delText>提出“情感对”的概念</w:delText>
        </w:r>
        <w:r w:rsidR="00DB00B3" w:rsidDel="00892B5C">
          <w:delText>。</w:delText>
        </w:r>
      </w:del>
    </w:p>
    <w:p w14:paraId="7B5894E5" w14:textId="1A6E683F" w:rsidR="00272414" w:rsidRDefault="00272414" w:rsidP="00272414">
      <w:pPr>
        <w:pStyle w:val="a"/>
        <w:numPr>
          <w:ilvl w:val="0"/>
          <w:numId w:val="17"/>
        </w:numPr>
      </w:pPr>
      <w:r>
        <w:t>针对GIF动画情感分析缺乏</w:t>
      </w:r>
      <w:r>
        <w:rPr>
          <w:rFonts w:hint="eastAsia"/>
        </w:rPr>
        <w:t>完善</w:t>
      </w:r>
      <w:r>
        <w:t>的时序表示问题，</w:t>
      </w:r>
      <w:r>
        <w:rPr>
          <w:rFonts w:hint="eastAsia"/>
        </w:rPr>
        <w:t>我们</w:t>
      </w:r>
      <w:r>
        <w:t>提出了</w:t>
      </w:r>
      <w:r w:rsidR="00DB00B3">
        <w:t>一个</w:t>
      </w:r>
      <w:r w:rsidR="00352197" w:rsidRPr="00352197">
        <w:rPr>
          <w:rFonts w:hint="eastAsia"/>
        </w:rPr>
        <w:t>基于</w:t>
      </w:r>
      <w:ins w:id="44" w:author="Adam Scott" w:date="2016-04-21T13:13:00Z">
        <w:r w:rsidR="00054C24">
          <w:t>“</w:t>
        </w:r>
      </w:ins>
      <w:r w:rsidR="00352197" w:rsidRPr="00352197">
        <w:rPr>
          <w:rFonts w:hint="eastAsia"/>
        </w:rPr>
        <w:t>情感对序列</w:t>
      </w:r>
      <w:ins w:id="45" w:author="Adam Scott" w:date="2016-04-21T13:14:00Z">
        <w:r w:rsidR="00054C24">
          <w:t>”</w:t>
        </w:r>
      </w:ins>
      <w:r w:rsidR="00352197" w:rsidRPr="00352197">
        <w:rPr>
          <w:rFonts w:hint="eastAsia"/>
        </w:rPr>
        <w:t xml:space="preserve">的GIF </w:t>
      </w:r>
      <w:r w:rsidR="00352197">
        <w:rPr>
          <w:rFonts w:hint="eastAsia"/>
        </w:rPr>
        <w:t>情感</w:t>
      </w:r>
      <w:r w:rsidR="00352197" w:rsidRPr="00352197">
        <w:rPr>
          <w:rFonts w:hint="eastAsia"/>
        </w:rPr>
        <w:t>时序</w:t>
      </w:r>
      <w:r w:rsidR="00352197">
        <w:t>分析</w:t>
      </w:r>
      <w:r w:rsidR="00352197" w:rsidRPr="00352197">
        <w:rPr>
          <w:rFonts w:hint="eastAsia"/>
        </w:rPr>
        <w:t>模型</w:t>
      </w:r>
      <w:del w:id="46" w:author="Adam Scott" w:date="2016-04-21T13:13:00Z">
        <w:r w:rsidR="00352197" w:rsidDel="00054C24">
          <w:delText xml:space="preserve"> </w:delText>
        </w:r>
      </w:del>
      <w:r w:rsidR="00DB00B3">
        <w:t>。</w:t>
      </w:r>
      <w:ins w:id="47" w:author="Adam Scott" w:date="2016-04-21T13:13:00Z">
        <w:r w:rsidR="00054C24">
          <w:rPr>
            <w:rFonts w:hint="eastAsia"/>
          </w:rPr>
          <w:t>该模型</w:t>
        </w:r>
      </w:ins>
      <w:ins w:id="48" w:author="Adam Scott" w:date="2016-04-21T13:14:00Z">
        <w:r w:rsidR="00054C24">
          <w:t>使用“情感对序列”这一中层特征表示，</w:t>
        </w:r>
        <w:r w:rsidR="00054C24">
          <w:rPr>
            <w:rFonts w:hint="eastAsia"/>
          </w:rPr>
          <w:t>可以</w:t>
        </w:r>
        <w:r w:rsidR="00054C24">
          <w:t>有效描述</w:t>
        </w:r>
      </w:ins>
      <w:ins w:id="49" w:author="Adam Scott" w:date="2016-04-21T13:15:00Z">
        <w:r w:rsidR="00054C24">
          <w:t>GIF</w:t>
        </w:r>
        <w:r w:rsidR="00054C24">
          <w:rPr>
            <w:rFonts w:hint="eastAsia"/>
          </w:rPr>
          <w:t xml:space="preserve"> 视频中</w:t>
        </w:r>
        <w:r w:rsidR="00054C24">
          <w:t>出现的</w:t>
        </w:r>
      </w:ins>
      <w:ins w:id="50" w:author="Adam Scott" w:date="2016-04-21T13:17:00Z">
        <w:r w:rsidR="00054C24">
          <w:rPr>
            <w:rFonts w:hint="eastAsia"/>
          </w:rPr>
          <w:t>动作</w:t>
        </w:r>
        <w:r w:rsidR="00054C24">
          <w:t>、</w:t>
        </w:r>
        <w:r w:rsidR="00054C24">
          <w:rPr>
            <w:rFonts w:hint="eastAsia"/>
          </w:rPr>
          <w:t>人物</w:t>
        </w:r>
        <w:r w:rsidR="00054C24">
          <w:t>、</w:t>
        </w:r>
      </w:ins>
      <w:ins w:id="51" w:author="Adam Scott" w:date="2016-04-21T13:18:00Z">
        <w:r w:rsidR="00054C24">
          <w:rPr>
            <w:rFonts w:hint="eastAsia"/>
          </w:rPr>
          <w:t>场景</w:t>
        </w:r>
        <w:r w:rsidR="00054C24">
          <w:t>等概念语义</w:t>
        </w:r>
        <w:r w:rsidR="00054C24">
          <w:rPr>
            <w:rFonts w:hint="eastAsia"/>
          </w:rPr>
          <w:t>之间</w:t>
        </w:r>
        <w:r w:rsidR="00054C24">
          <w:t>的时序关系</w:t>
        </w:r>
        <w:r w:rsidR="001246AB">
          <w:t>。</w:t>
        </w:r>
      </w:ins>
      <w:r w:rsidR="00EB0670">
        <w:rPr>
          <w:rFonts w:hint="eastAsia"/>
        </w:rPr>
        <w:t>采</w:t>
      </w:r>
      <w:ins w:id="52" w:author="Adam Scott" w:date="2016-04-21T13:19:00Z">
        <w:r w:rsidR="001246AB">
          <w:rPr>
            <w:rFonts w:hint="eastAsia"/>
          </w:rPr>
          <w:t>用</w:t>
        </w:r>
      </w:ins>
      <w:ins w:id="53" w:author="Adam Scott" w:date="2016-04-21T13:20:00Z">
        <w:r w:rsidR="001246AB">
          <w:t xml:space="preserve">带“长短期记忆单元”（LSTM） </w:t>
        </w:r>
        <w:r w:rsidR="001246AB">
          <w:rPr>
            <w:rFonts w:hint="eastAsia"/>
          </w:rPr>
          <w:t>的循</w:t>
        </w:r>
        <w:r w:rsidR="001246AB">
          <w:rPr>
            <w:rFonts w:hint="eastAsia"/>
          </w:rPr>
          <w:lastRenderedPageBreak/>
          <w:t>环</w:t>
        </w:r>
        <w:r w:rsidR="001246AB">
          <w:t xml:space="preserve">神经网络（RNN） </w:t>
        </w:r>
        <w:r w:rsidR="001246AB">
          <w:rPr>
            <w:rFonts w:hint="eastAsia"/>
          </w:rPr>
          <w:t>作为时序</w:t>
        </w:r>
        <w:r w:rsidR="001246AB">
          <w:t>表示的分类</w:t>
        </w:r>
        <w:r w:rsidR="001246AB">
          <w:rPr>
            <w:rFonts w:hint="eastAsia"/>
          </w:rPr>
          <w:t>方法</w:t>
        </w:r>
        <w:r w:rsidR="001246AB">
          <w:t>。</w:t>
        </w:r>
        <w:r w:rsidR="001246AB">
          <w:rPr>
            <w:rFonts w:hint="eastAsia"/>
          </w:rPr>
          <w:t>实验结果</w:t>
        </w:r>
        <w:r w:rsidR="001246AB">
          <w:t>证明，相比</w:t>
        </w:r>
      </w:ins>
      <w:r w:rsidR="00C30AFD">
        <w:rPr>
          <w:rFonts w:hint="eastAsia"/>
        </w:rPr>
        <w:t>其它</w:t>
      </w:r>
      <w:ins w:id="54" w:author="Adam Scott" w:date="2016-04-21T13:20:00Z">
        <w:r w:rsidR="001246AB">
          <w:t>对照方法，</w:t>
        </w:r>
        <w:r w:rsidR="001246AB">
          <w:rPr>
            <w:rFonts w:hint="eastAsia"/>
          </w:rPr>
          <w:t>我们的</w:t>
        </w:r>
        <w:r w:rsidR="001246AB">
          <w:t>时序</w:t>
        </w:r>
      </w:ins>
      <w:ins w:id="55" w:author="Adam Scott" w:date="2016-04-21T13:21:00Z">
        <w:r w:rsidR="001246AB">
          <w:t>分析方法更加</w:t>
        </w:r>
        <w:r w:rsidR="001246AB">
          <w:rPr>
            <w:rFonts w:hint="eastAsia"/>
          </w:rPr>
          <w:t>有效</w:t>
        </w:r>
        <w:r w:rsidR="001246AB">
          <w:t>。</w:t>
        </w:r>
      </w:ins>
    </w:p>
    <w:p w14:paraId="6F43FB43" w14:textId="1D775C07" w:rsidR="00077EFB" w:rsidRPr="004A2E83" w:rsidRDefault="00272414" w:rsidP="007741C0">
      <w:pPr>
        <w:pStyle w:val="a"/>
        <w:numPr>
          <w:ilvl w:val="0"/>
          <w:numId w:val="17"/>
        </w:numPr>
        <w:jc w:val="left"/>
        <w:rPr>
          <w:b/>
          <w:szCs w:val="24"/>
        </w:r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ins w:id="56" w:author="Adam Scott" w:date="2016-04-21T13:21:00Z">
        <w:r w:rsidR="001246AB">
          <w:t>GSO-2015</w:t>
        </w:r>
        <w:r w:rsidR="001246AB">
          <w:rPr>
            <w:rFonts w:hint="eastAsia"/>
          </w:rPr>
          <w:t>数据</w:t>
        </w:r>
        <w:r w:rsidR="001246AB">
          <w:t>集中包含6</w:t>
        </w:r>
      </w:ins>
      <w:ins w:id="57" w:author="Adam Scott" w:date="2016-04-21T13:22:00Z">
        <w:r w:rsidR="001246AB">
          <w:rPr>
            <w:rFonts w:hint="eastAsia"/>
          </w:rPr>
          <w:t>万</w:t>
        </w:r>
      </w:ins>
      <w:ins w:id="58" w:author="Adam Scott" w:date="2016-04-21T13:21:00Z">
        <w:r w:rsidR="001246AB">
          <w:t>余</w:t>
        </w:r>
        <w:r w:rsidR="001246AB">
          <w:rPr>
            <w:rFonts w:hint="eastAsia"/>
          </w:rPr>
          <w:t>张</w:t>
        </w:r>
      </w:ins>
      <w:ins w:id="59" w:author="Adam Scott" w:date="2016-04-21T13:22:00Z">
        <w:r w:rsidR="001246AB">
          <w:t xml:space="preserve"> GIF</w:t>
        </w:r>
        <w:r w:rsidR="001246AB">
          <w:rPr>
            <w:rFonts w:hint="eastAsia"/>
          </w:rPr>
          <w:t xml:space="preserve"> 视频</w:t>
        </w:r>
        <w:r w:rsidR="001246AB">
          <w:t>，</w:t>
        </w:r>
        <w:r w:rsidR="001246AB">
          <w:rPr>
            <w:rFonts w:hint="eastAsia"/>
          </w:rPr>
          <w:t>其中</w:t>
        </w:r>
        <w:r w:rsidR="001246AB">
          <w:t>6000</w:t>
        </w:r>
        <w:r w:rsidR="001246AB">
          <w:rPr>
            <w:rFonts w:hint="eastAsia"/>
          </w:rPr>
          <w:t>余张带有</w:t>
        </w:r>
        <w:r w:rsidR="001246AB">
          <w:t>人工标注，</w:t>
        </w:r>
        <w:r w:rsidR="001246AB">
          <w:rPr>
            <w:rFonts w:hint="eastAsia"/>
          </w:rPr>
          <w:t>标注</w:t>
        </w:r>
      </w:ins>
      <w:ins w:id="60" w:author="Adam Scott" w:date="2016-04-21T13:23:00Z">
        <w:r w:rsidR="001246AB">
          <w:t>信息</w:t>
        </w:r>
        <w:r w:rsidR="001246AB">
          <w:rPr>
            <w:rFonts w:hint="eastAsia"/>
          </w:rPr>
          <w:t>由</w:t>
        </w:r>
        <w:r w:rsidR="001246AB">
          <w:t>两部分</w:t>
        </w:r>
        <w:r w:rsidR="001246AB">
          <w:rPr>
            <w:rFonts w:hint="eastAsia"/>
          </w:rPr>
          <w:t>组成</w:t>
        </w:r>
        <w:r w:rsidR="001246AB">
          <w:t>，</w:t>
        </w:r>
        <w:r w:rsidR="001246AB">
          <w:rPr>
            <w:rFonts w:hint="eastAsia"/>
          </w:rPr>
          <w:t>第一部分</w:t>
        </w:r>
        <w:r w:rsidR="001246AB">
          <w:t>是</w:t>
        </w:r>
      </w:ins>
      <w:ins w:id="61" w:author="Adam Scott" w:date="2016-04-21T13:24:00Z">
        <w:r w:rsidR="001246AB">
          <w:t xml:space="preserve"> GIF</w:t>
        </w:r>
        <w:r w:rsidR="001246AB">
          <w:rPr>
            <w:rFonts w:hint="eastAsia"/>
          </w:rPr>
          <w:t xml:space="preserve"> 视频的</w:t>
        </w:r>
        <w:r w:rsidR="001246AB">
          <w:t>情感倾向性，</w:t>
        </w:r>
        <w:r w:rsidR="001246AB">
          <w:rPr>
            <w:rFonts w:hint="eastAsia"/>
          </w:rPr>
          <w:t>第二部分</w:t>
        </w:r>
        <w:r w:rsidR="001246AB">
          <w:t>是视频的“情感对序列”。GSO-2015数据集的发表</w:t>
        </w:r>
      </w:ins>
      <w:r w:rsidR="004A2E83">
        <w:t>将进一步推动GIF</w:t>
      </w:r>
      <w:r w:rsidR="004A2E83">
        <w:rPr>
          <w:rFonts w:hint="eastAsia"/>
        </w:rPr>
        <w:t xml:space="preserve"> 视频情感</w:t>
      </w:r>
      <w:r w:rsidR="004A2E83">
        <w:t>分析技术的研究。</w:t>
      </w:r>
    </w:p>
    <w:p w14:paraId="18EF50F7" w14:textId="72EC3F76" w:rsidR="00BB284A" w:rsidRPr="00B229C2" w:rsidRDefault="00587984" w:rsidP="00B229C2">
      <w:pPr>
        <w:spacing w:line="360" w:lineRule="auto"/>
        <w:jc w:val="left"/>
        <w:rPr>
          <w:sz w:val="24"/>
          <w:szCs w:val="24"/>
        </w:rPr>
        <w:sectPr w:rsidR="00BB284A" w:rsidRPr="00B229C2" w:rsidSect="00127163">
          <w:headerReference w:type="even" r:id="rId10"/>
          <w:headerReference w:type="default" r:id="rId11"/>
          <w:footerReference w:type="first" r:id="rId12"/>
          <w:pgSz w:w="11906" w:h="16838"/>
          <w:pgMar w:top="1440" w:right="1800" w:bottom="1440" w:left="1800" w:header="851" w:footer="992" w:gutter="0"/>
          <w:pgNumType w:start="1"/>
          <w:cols w:space="425"/>
          <w:titlePg/>
          <w:docGrid w:type="lines" w:linePitch="312"/>
        </w:sect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sidR="00780E40">
        <w:rPr>
          <w:sz w:val="24"/>
          <w:szCs w:val="24"/>
        </w:rPr>
        <w:t>GIF</w:t>
      </w:r>
      <w:r w:rsidR="00780E40">
        <w:rPr>
          <w:rFonts w:hint="eastAsia"/>
          <w:sz w:val="24"/>
          <w:szCs w:val="24"/>
        </w:rPr>
        <w:t xml:space="preserve"> </w:t>
      </w:r>
      <w:r w:rsidR="00780E40">
        <w:rPr>
          <w:rFonts w:hint="eastAsia"/>
          <w:sz w:val="24"/>
          <w:szCs w:val="24"/>
        </w:rPr>
        <w:t>视频概念</w:t>
      </w:r>
      <w:r w:rsidR="00780E40">
        <w:rPr>
          <w:sz w:val="24"/>
          <w:szCs w:val="24"/>
        </w:rPr>
        <w:t>语义体系</w:t>
      </w:r>
      <w:r>
        <w:rPr>
          <w:sz w:val="24"/>
          <w:szCs w:val="24"/>
        </w:rPr>
        <w:t>；</w:t>
      </w:r>
      <w:r w:rsidR="004A2E83">
        <w:rPr>
          <w:sz w:val="24"/>
          <w:szCs w:val="24"/>
        </w:rPr>
        <w:t>情感对；</w:t>
      </w:r>
      <w:r w:rsidR="00DD6DD7">
        <w:rPr>
          <w:sz w:val="24"/>
          <w:szCs w:val="24"/>
        </w:rPr>
        <w:t>时序</w:t>
      </w:r>
      <w:r w:rsidR="004A2E83">
        <w:rPr>
          <w:sz w:val="24"/>
          <w:szCs w:val="24"/>
        </w:rPr>
        <w:t>情感</w:t>
      </w:r>
      <w:r w:rsidR="00DD6DD7">
        <w:rPr>
          <w:sz w:val="24"/>
          <w:szCs w:val="24"/>
        </w:rPr>
        <w:t>分析</w:t>
      </w:r>
    </w:p>
    <w:p w14:paraId="650FE805" w14:textId="7DC90A76" w:rsidR="00587984" w:rsidRDefault="00587984" w:rsidP="00486202">
      <w:pPr>
        <w:pStyle w:val="Heading1"/>
      </w:pPr>
      <w:bookmarkStart w:id="62" w:name="_Toc448479859"/>
      <w:r>
        <w:rPr>
          <w:rFonts w:hint="eastAsia"/>
        </w:rPr>
        <w:lastRenderedPageBreak/>
        <w:t>Abst</w:t>
      </w:r>
      <w:r>
        <w:t>ract</w:t>
      </w:r>
      <w:bookmarkEnd w:id="62"/>
    </w:p>
    <w:p w14:paraId="2C4B45D4" w14:textId="71170C8E" w:rsidR="00477476" w:rsidRDefault="00DB7BE5" w:rsidP="00093BD4">
      <w:pPr>
        <w:spacing w:line="360" w:lineRule="auto"/>
        <w:rPr>
          <w:rFonts w:ascii="Times New Roman" w:hAnsi="Times New Roman" w:cs="Times New Roman"/>
          <w:sz w:val="24"/>
          <w:szCs w:val="24"/>
        </w:rPr>
      </w:pPr>
      <w:r w:rsidRPr="00093BD4">
        <w:rPr>
          <w:rFonts w:ascii="Times New Roman" w:hAnsi="Times New Roman" w:cs="Times New Roman"/>
          <w:bCs/>
          <w:sz w:val="24"/>
          <w:szCs w:val="24"/>
        </w:rPr>
        <w:t>With the rapid grow of social networks, people are more willing to upload their</w:t>
      </w:r>
      <w:r w:rsidR="00477476" w:rsidRPr="00093BD4">
        <w:rPr>
          <w:rFonts w:ascii="Times New Roman" w:hAnsi="Times New Roman" w:cs="Times New Roman"/>
          <w:bCs/>
          <w:sz w:val="24"/>
          <w:szCs w:val="24"/>
        </w:rPr>
        <w:t xml:space="preserve"> </w:t>
      </w:r>
      <w:r w:rsidRPr="00093BD4">
        <w:rPr>
          <w:rFonts w:ascii="Times New Roman" w:hAnsi="Times New Roman" w:cs="Times New Roman"/>
          <w:bCs/>
          <w:sz w:val="24"/>
          <w:szCs w:val="24"/>
        </w:rPr>
        <w:t>opinions on social events, merchandise, films and politicians. GIF video plays an</w:t>
      </w:r>
      <w:r w:rsidR="00477476" w:rsidRPr="00093BD4">
        <w:rPr>
          <w:rFonts w:ascii="Times New Roman" w:hAnsi="Times New Roman" w:cs="Times New Roman"/>
          <w:bCs/>
          <w:sz w:val="24"/>
          <w:szCs w:val="24"/>
        </w:rPr>
        <w:t xml:space="preserve"> </w:t>
      </w:r>
      <w:r w:rsidRPr="00093BD4">
        <w:rPr>
          <w:rFonts w:ascii="Times New Roman" w:hAnsi="Times New Roman" w:cs="Times New Roman"/>
          <w:bCs/>
          <w:sz w:val="24"/>
          <w:szCs w:val="24"/>
        </w:rPr>
        <w:t>increasingly important role in this booming enriched emotional information flow. According</w:t>
      </w:r>
      <w:r w:rsidR="00477476" w:rsidRPr="00093BD4">
        <w:rPr>
          <w:rFonts w:ascii="Times New Roman" w:hAnsi="Times New Roman" w:cs="Times New Roman"/>
          <w:bCs/>
          <w:sz w:val="24"/>
          <w:szCs w:val="24"/>
        </w:rPr>
        <w:t xml:space="preserve"> </w:t>
      </w:r>
      <w:r w:rsidRPr="00093BD4">
        <w:rPr>
          <w:rFonts w:ascii="Times New Roman" w:hAnsi="Times New Roman" w:cs="Times New Roman"/>
          <w:bCs/>
          <w:sz w:val="24"/>
          <w:szCs w:val="24"/>
        </w:rPr>
        <w:t>to the data we collected from Weibo.cn, 15.1% of Weibo</w:t>
      </w:r>
      <w:r w:rsidR="00360861" w:rsidRPr="00244B1B">
        <w:rPr>
          <w:rFonts w:ascii="Times New Roman" w:hAnsi="Times New Roman" w:cs="Times New Roman"/>
          <w:bCs/>
          <w:sz w:val="24"/>
          <w:szCs w:val="24"/>
        </w:rPr>
        <w:t xml:space="preserve"> contain</w:t>
      </w:r>
      <w:r w:rsidRPr="00093BD4">
        <w:rPr>
          <w:rFonts w:ascii="Times New Roman" w:hAnsi="Times New Roman" w:cs="Times New Roman"/>
          <w:bCs/>
          <w:sz w:val="24"/>
          <w:szCs w:val="24"/>
        </w:rPr>
        <w:t xml:space="preserve"> GIF videos. Among those</w:t>
      </w:r>
      <w:r w:rsidR="00477476" w:rsidRPr="00093BD4">
        <w:rPr>
          <w:rFonts w:ascii="Times New Roman" w:hAnsi="Times New Roman" w:cs="Times New Roman"/>
          <w:bCs/>
          <w:sz w:val="24"/>
          <w:szCs w:val="24"/>
        </w:rPr>
        <w:t xml:space="preserve"> </w:t>
      </w:r>
      <w:r w:rsidRPr="00093BD4">
        <w:rPr>
          <w:rFonts w:ascii="Times New Roman" w:hAnsi="Times New Roman" w:cs="Times New Roman"/>
          <w:bCs/>
          <w:sz w:val="24"/>
          <w:szCs w:val="24"/>
        </w:rPr>
        <w:t>Weibo, only less than 10% were posted to express some non-emotional events, such as</w:t>
      </w:r>
      <w:r w:rsidR="00477476" w:rsidRPr="00093BD4">
        <w:rPr>
          <w:rFonts w:ascii="Times New Roman" w:hAnsi="Times New Roman" w:cs="Times New Roman"/>
          <w:bCs/>
          <w:sz w:val="24"/>
          <w:szCs w:val="24"/>
        </w:rPr>
        <w:t xml:space="preserve"> </w:t>
      </w:r>
      <w:r w:rsidRPr="00093BD4">
        <w:rPr>
          <w:rFonts w:ascii="Times New Roman" w:hAnsi="Times New Roman" w:cs="Times New Roman"/>
          <w:bCs/>
          <w:sz w:val="24"/>
          <w:szCs w:val="24"/>
        </w:rPr>
        <w:t>traffic, mist etc. In other words, more than 90% of GIF videos were posted to express</w:t>
      </w:r>
      <w:r w:rsidR="00477476" w:rsidRPr="00093BD4">
        <w:rPr>
          <w:rFonts w:ascii="Times New Roman" w:hAnsi="Times New Roman" w:cs="Times New Roman"/>
          <w:bCs/>
          <w:sz w:val="24"/>
          <w:szCs w:val="24"/>
        </w:rPr>
        <w:t xml:space="preserve"> </w:t>
      </w:r>
      <w:r w:rsidRPr="00093BD4">
        <w:rPr>
          <w:rFonts w:ascii="Times New Roman" w:hAnsi="Times New Roman" w:cs="Times New Roman"/>
          <w:bCs/>
          <w:sz w:val="24"/>
          <w:szCs w:val="24"/>
        </w:rPr>
        <w:t>senders' attitude. By analyzing the GIF sentiment, corporations and governments can hear</w:t>
      </w:r>
      <w:r w:rsidR="00307494">
        <w:rPr>
          <w:rFonts w:ascii="Times New Roman" w:hAnsi="Times New Roman" w:cs="Times New Roman" w:hint="eastAsia"/>
          <w:bCs/>
          <w:sz w:val="24"/>
          <w:szCs w:val="24"/>
        </w:rPr>
        <w:t xml:space="preserve"> </w:t>
      </w:r>
      <w:r w:rsidRPr="00093BD4">
        <w:rPr>
          <w:rFonts w:ascii="Times New Roman" w:hAnsi="Times New Roman" w:cs="Times New Roman"/>
          <w:bCs/>
          <w:sz w:val="24"/>
          <w:szCs w:val="24"/>
        </w:rPr>
        <w:t>from public opinion and make wiser decisions.</w:t>
      </w:r>
    </w:p>
    <w:p w14:paraId="09596AE0" w14:textId="77777777" w:rsidR="00307494" w:rsidRPr="00307494" w:rsidRDefault="00307494" w:rsidP="00093BD4">
      <w:pPr>
        <w:spacing w:line="360" w:lineRule="auto"/>
        <w:rPr>
          <w:rFonts w:ascii="Times New Roman" w:hAnsi="Times New Roman" w:cs="Times New Roman"/>
          <w:sz w:val="24"/>
          <w:szCs w:val="24"/>
        </w:rPr>
      </w:pPr>
    </w:p>
    <w:p w14:paraId="18F1142C" w14:textId="4665B76A" w:rsidR="00DB7BE5" w:rsidRDefault="00307494" w:rsidP="00093BD4">
      <w:pPr>
        <w:spacing w:line="360" w:lineRule="auto"/>
        <w:rPr>
          <w:rFonts w:ascii="Times New Roman" w:hAnsi="Times New Roman" w:cs="Times New Roman"/>
          <w:sz w:val="24"/>
          <w:szCs w:val="24"/>
        </w:rPr>
      </w:pPr>
      <w:r>
        <w:rPr>
          <w:rFonts w:ascii="Times New Roman" w:hAnsi="Times New Roman" w:cs="Times New Roman" w:hint="eastAsia"/>
          <w:bCs/>
          <w:sz w:val="24"/>
          <w:szCs w:val="24"/>
        </w:rPr>
        <w:t xml:space="preserve">Unfortunately, </w:t>
      </w:r>
      <w:r w:rsidR="00DB7BE5" w:rsidRPr="00093BD4">
        <w:rPr>
          <w:rFonts w:ascii="Times New Roman" w:hAnsi="Times New Roman" w:cs="Times New Roman"/>
          <w:bCs/>
          <w:sz w:val="24"/>
          <w:szCs w:val="24"/>
        </w:rPr>
        <w:t>GIF sentiment analysis is a challenging task, the main challenges in this task are: building the</w:t>
      </w:r>
      <w:r w:rsidR="00477476" w:rsidRPr="00093BD4">
        <w:rPr>
          <w:rFonts w:ascii="Times New Roman" w:hAnsi="Times New Roman" w:cs="Times New Roman"/>
          <w:bCs/>
          <w:sz w:val="24"/>
          <w:szCs w:val="24"/>
        </w:rPr>
        <w:t xml:space="preserve"> </w:t>
      </w:r>
      <w:r w:rsidR="00DB7BE5" w:rsidRPr="00093BD4">
        <w:rPr>
          <w:rFonts w:ascii="Times New Roman" w:hAnsi="Times New Roman" w:cs="Times New Roman"/>
          <w:bCs/>
          <w:sz w:val="24"/>
          <w:szCs w:val="24"/>
        </w:rPr>
        <w:t>video concept architecture and learing the temporal mid-level representation, In this paper, we have researched thoroughly in this fields and achieved following innovations:</w:t>
      </w:r>
    </w:p>
    <w:p w14:paraId="473A4582" w14:textId="77777777" w:rsidR="00307494" w:rsidRPr="00093BD4" w:rsidRDefault="00307494" w:rsidP="00093BD4">
      <w:pPr>
        <w:spacing w:line="360" w:lineRule="auto"/>
        <w:rPr>
          <w:rFonts w:ascii="Times New Roman" w:hAnsi="Times New Roman" w:cs="Times New Roman"/>
          <w:sz w:val="24"/>
          <w:szCs w:val="24"/>
        </w:rPr>
      </w:pPr>
    </w:p>
    <w:p w14:paraId="5BF58A2D" w14:textId="77777777" w:rsidR="00307494" w:rsidRDefault="00DB7BE5" w:rsidP="00093BD4">
      <w:pPr>
        <w:pStyle w:val="ListParagraph"/>
        <w:numPr>
          <w:ilvl w:val="0"/>
          <w:numId w:val="18"/>
        </w:numPr>
        <w:spacing w:line="360" w:lineRule="auto"/>
        <w:rPr>
          <w:rFonts w:ascii="Times New Roman" w:hAnsi="Times New Roman" w:cs="Times New Roman"/>
        </w:rPr>
      </w:pPr>
      <w:r w:rsidRPr="00093BD4">
        <w:rPr>
          <w:rFonts w:ascii="Times New Roman" w:hAnsi="Times New Roman" w:cs="Times New Roman"/>
          <w:bCs/>
        </w:rPr>
        <w:t xml:space="preserve">Targeted on meeting the needs for a broaden GIF video concept architecture, we built an ontology(GIF Sentiment Ontology) and accordingly, raised the concept of SentiPair. </w:t>
      </w:r>
    </w:p>
    <w:p w14:paraId="4D1ABEFC" w14:textId="77777777" w:rsidR="00307494" w:rsidRDefault="00DB7BE5" w:rsidP="00093BD4">
      <w:pPr>
        <w:pStyle w:val="ListParagraph"/>
        <w:numPr>
          <w:ilvl w:val="0"/>
          <w:numId w:val="18"/>
        </w:numPr>
        <w:rPr>
          <w:rFonts w:ascii="Times New Roman" w:hAnsi="Times New Roman" w:cs="Times New Roman"/>
          <w:bCs/>
        </w:rPr>
      </w:pPr>
      <w:r w:rsidRPr="00093BD4">
        <w:rPr>
          <w:rFonts w:ascii="Times New Roman" w:hAnsi="Times New Roman" w:cs="Times New Roman"/>
          <w:bCs/>
        </w:rPr>
        <w:t>Targeted on meeting the need for a temporal mid-level representation, we invented a GIF video temporal</w:t>
      </w:r>
      <w:r w:rsidR="00477476" w:rsidRPr="00093BD4">
        <w:rPr>
          <w:rFonts w:ascii="Times New Roman" w:hAnsi="Times New Roman" w:cs="Times New Roman"/>
          <w:bCs/>
        </w:rPr>
        <w:t xml:space="preserve"> </w:t>
      </w:r>
      <w:r w:rsidRPr="00093BD4">
        <w:rPr>
          <w:rFonts w:ascii="Times New Roman" w:hAnsi="Times New Roman" w:cs="Times New Roman"/>
          <w:bCs/>
        </w:rPr>
        <w:t>analysis method basing on RNN with LSTM, as well as a mid-level representation called SentiPair Sequence.</w:t>
      </w:r>
    </w:p>
    <w:p w14:paraId="086591E9" w14:textId="77777777" w:rsidR="00307494" w:rsidRDefault="00307494" w:rsidP="00093BD4">
      <w:pPr>
        <w:pStyle w:val="ListParagraph"/>
        <w:rPr>
          <w:rFonts w:ascii="Times New Roman" w:hAnsi="Times New Roman" w:cs="Times New Roman"/>
          <w:bCs/>
        </w:rPr>
      </w:pPr>
    </w:p>
    <w:p w14:paraId="44BD28B7" w14:textId="77777777" w:rsidR="005C3363" w:rsidRDefault="00DB7BE5" w:rsidP="00093BD4">
      <w:pPr>
        <w:pStyle w:val="ListParagraph"/>
        <w:numPr>
          <w:ilvl w:val="0"/>
          <w:numId w:val="18"/>
        </w:numPr>
        <w:rPr>
          <w:rFonts w:ascii="Times New Roman" w:hAnsi="Times New Roman" w:cs="Times New Roman"/>
          <w:bCs/>
        </w:rPr>
      </w:pPr>
      <w:r w:rsidRPr="00093BD4">
        <w:rPr>
          <w:rFonts w:ascii="Times New Roman" w:hAnsi="Times New Roman" w:cs="Times New Roman"/>
          <w:bCs/>
        </w:rPr>
        <w:t>Targed on meeting the need for a training and testing manually labeled dataset, we crawled more than 40 thousands GIF videos and labeled more than 6 thousand of them. that is the GSO-2015 dataset.</w:t>
      </w:r>
    </w:p>
    <w:p w14:paraId="6BBD5F5A" w14:textId="77777777" w:rsidR="005C3363" w:rsidRPr="00093BD4" w:rsidRDefault="005C3363" w:rsidP="00093BD4">
      <w:pPr>
        <w:rPr>
          <w:rFonts w:ascii="Times New Roman" w:hAnsi="Times New Roman" w:cs="Times New Roman"/>
          <w:bCs/>
        </w:rPr>
      </w:pPr>
    </w:p>
    <w:p w14:paraId="2569267F" w14:textId="77777777" w:rsidR="00587984" w:rsidRPr="00093BD4" w:rsidRDefault="00587984" w:rsidP="00093BD4">
      <w:pPr>
        <w:pStyle w:val="ListParagraph"/>
        <w:rPr>
          <w:rFonts w:ascii="Times New Roman" w:hAnsi="Times New Roman" w:cs="Times New Roman"/>
          <w:bCs/>
        </w:rPr>
      </w:pPr>
    </w:p>
    <w:p w14:paraId="0C2B9687" w14:textId="44E58B41" w:rsidR="00B229C2" w:rsidRDefault="00587984" w:rsidP="00EE26C2">
      <w:pPr>
        <w:spacing w:line="360" w:lineRule="auto"/>
        <w:rPr>
          <w:b/>
          <w:bCs/>
          <w:i/>
          <w:iCs/>
        </w:rPr>
      </w:pPr>
      <w:r w:rsidRPr="001B6FD3">
        <w:rPr>
          <w:b/>
          <w:bCs/>
          <w:i/>
          <w:iCs/>
        </w:rPr>
        <w:t>Keywords—Sentiment Analy</w:t>
      </w:r>
      <w:r w:rsidR="00474EF5">
        <w:rPr>
          <w:b/>
          <w:bCs/>
          <w:i/>
          <w:iCs/>
        </w:rPr>
        <w:t>sis</w:t>
      </w:r>
      <w:r w:rsidR="00077B58">
        <w:rPr>
          <w:b/>
          <w:bCs/>
          <w:i/>
          <w:iCs/>
        </w:rPr>
        <w:t>; GIF Sentiment Ontology</w:t>
      </w:r>
      <w:r w:rsidR="00474EF5">
        <w:rPr>
          <w:b/>
          <w:bCs/>
          <w:i/>
          <w:iCs/>
        </w:rPr>
        <w:t xml:space="preserve">; </w:t>
      </w:r>
      <w:r w:rsidR="00DF5DA9">
        <w:rPr>
          <w:b/>
          <w:bCs/>
          <w:i/>
          <w:iCs/>
        </w:rPr>
        <w:t>SentiPair; Temporal Sentiment Analysis</w:t>
      </w: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814123">
          <w:headerReference w:type="default" r:id="rId13"/>
          <w:footerReference w:type="default" r:id="rId14"/>
          <w:pgSz w:w="11906" w:h="16838"/>
          <w:pgMar w:top="1440" w:right="1800" w:bottom="1440" w:left="1800" w:header="851" w:footer="992" w:gutter="0"/>
          <w:pgNumType w:start="0"/>
          <w:cols w:space="425"/>
          <w:docGrid w:type="lines" w:linePitch="312"/>
        </w:sectPr>
      </w:pPr>
    </w:p>
    <w:bookmarkStart w:id="63" w:name="_Toc449012351"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E4945D8" w:rsidR="00474EF5" w:rsidRPr="00486202" w:rsidRDefault="00474EF5" w:rsidP="00E84CEE">
          <w:pPr>
            <w:pStyle w:val="a1"/>
            <w:spacing w:line="360" w:lineRule="auto"/>
            <w:rPr>
              <w:rStyle w:val="Heading1Char"/>
            </w:rPr>
          </w:pPr>
          <w:r w:rsidRPr="00486202">
            <w:rPr>
              <w:rStyle w:val="Heading1Char"/>
            </w:rPr>
            <w:t>目录</w:t>
          </w:r>
          <w:bookmarkEnd w:id="63"/>
        </w:p>
        <w:p w14:paraId="664193C2" w14:textId="77777777" w:rsidR="00BB2B08" w:rsidRDefault="00486202">
          <w:pPr>
            <w:pStyle w:val="TOC1"/>
            <w:tabs>
              <w:tab w:val="right" w:leader="dot" w:pos="8296"/>
            </w:tabs>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00BB2B08" w:rsidRPr="00A84EA0">
            <w:rPr>
              <w:rFonts w:ascii="Calibri" w:hAnsi="Calibri" w:hint="eastAsia"/>
              <w:b w:val="0"/>
              <w:bCs/>
              <w:noProof/>
              <w:kern w:val="44"/>
            </w:rPr>
            <w:t>目录</w:t>
          </w:r>
          <w:r w:rsidR="00BB2B08">
            <w:rPr>
              <w:noProof/>
            </w:rPr>
            <w:tab/>
          </w:r>
          <w:r w:rsidR="00BB2B08">
            <w:rPr>
              <w:noProof/>
            </w:rPr>
            <w:fldChar w:fldCharType="begin"/>
          </w:r>
          <w:r w:rsidR="00BB2B08">
            <w:rPr>
              <w:noProof/>
            </w:rPr>
            <w:instrText xml:space="preserve"> PAGEREF _Toc449012351 \h </w:instrText>
          </w:r>
          <w:r w:rsidR="00BB2B08">
            <w:rPr>
              <w:noProof/>
            </w:rPr>
          </w:r>
          <w:r w:rsidR="00BB2B08">
            <w:rPr>
              <w:noProof/>
            </w:rPr>
            <w:fldChar w:fldCharType="separate"/>
          </w:r>
          <w:r w:rsidR="00BB2B08">
            <w:rPr>
              <w:noProof/>
            </w:rPr>
            <w:t>1</w:t>
          </w:r>
          <w:r w:rsidR="00BB2B08">
            <w:rPr>
              <w:noProof/>
            </w:rPr>
            <w:fldChar w:fldCharType="end"/>
          </w:r>
        </w:p>
        <w:p w14:paraId="7CCE775A"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_Toc449012352 \h </w:instrText>
          </w:r>
          <w:r>
            <w:rPr>
              <w:noProof/>
            </w:rPr>
          </w:r>
          <w:r>
            <w:rPr>
              <w:noProof/>
            </w:rPr>
            <w:fldChar w:fldCharType="separate"/>
          </w:r>
          <w:r>
            <w:rPr>
              <w:noProof/>
            </w:rPr>
            <w:t>3</w:t>
          </w:r>
          <w:r>
            <w:rPr>
              <w:noProof/>
            </w:rPr>
            <w:fldChar w:fldCharType="end"/>
          </w:r>
        </w:p>
        <w:p w14:paraId="17C5BDE5"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_Toc449012353 \h </w:instrText>
          </w:r>
          <w:r>
            <w:rPr>
              <w:noProof/>
            </w:rPr>
          </w:r>
          <w:r>
            <w:rPr>
              <w:noProof/>
            </w:rPr>
            <w:fldChar w:fldCharType="separate"/>
          </w:r>
          <w:r>
            <w:rPr>
              <w:noProof/>
            </w:rPr>
            <w:t>3</w:t>
          </w:r>
          <w:r>
            <w:rPr>
              <w:noProof/>
            </w:rPr>
            <w:fldChar w:fldCharType="end"/>
          </w:r>
        </w:p>
        <w:p w14:paraId="1812B9F5"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_Toc449012354 \h </w:instrText>
          </w:r>
          <w:r>
            <w:rPr>
              <w:noProof/>
            </w:rPr>
          </w:r>
          <w:r>
            <w:rPr>
              <w:noProof/>
            </w:rPr>
            <w:fldChar w:fldCharType="separate"/>
          </w:r>
          <w:r>
            <w:rPr>
              <w:noProof/>
            </w:rPr>
            <w:t>4</w:t>
          </w:r>
          <w:r>
            <w:rPr>
              <w:noProof/>
            </w:rPr>
            <w:fldChar w:fldCharType="end"/>
          </w:r>
        </w:p>
        <w:p w14:paraId="2174B596" w14:textId="77777777" w:rsidR="00BB2B08" w:rsidRDefault="00BB2B08">
          <w:pPr>
            <w:pStyle w:val="TOC3"/>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_Toc449012355 \h </w:instrText>
          </w:r>
          <w:r>
            <w:rPr>
              <w:noProof/>
            </w:rPr>
          </w:r>
          <w:r>
            <w:rPr>
              <w:noProof/>
            </w:rPr>
            <w:fldChar w:fldCharType="separate"/>
          </w:r>
          <w:r>
            <w:rPr>
              <w:noProof/>
            </w:rPr>
            <w:t>5</w:t>
          </w:r>
          <w:r>
            <w:rPr>
              <w:noProof/>
            </w:rPr>
            <w:fldChar w:fldCharType="end"/>
          </w:r>
        </w:p>
        <w:p w14:paraId="1566FD35" w14:textId="77777777" w:rsidR="00BB2B08" w:rsidRDefault="00BB2B08">
          <w:pPr>
            <w:pStyle w:val="TOC4"/>
            <w:tabs>
              <w:tab w:val="right" w:leader="dot" w:pos="8296"/>
            </w:tabs>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_Toc449012356 \h </w:instrText>
          </w:r>
          <w:r>
            <w:rPr>
              <w:noProof/>
            </w:rPr>
          </w:r>
          <w:r>
            <w:rPr>
              <w:noProof/>
            </w:rPr>
            <w:fldChar w:fldCharType="separate"/>
          </w:r>
          <w:r>
            <w:rPr>
              <w:noProof/>
            </w:rPr>
            <w:t>5</w:t>
          </w:r>
          <w:r>
            <w:rPr>
              <w:noProof/>
            </w:rPr>
            <w:fldChar w:fldCharType="end"/>
          </w:r>
        </w:p>
        <w:p w14:paraId="2B0C9932" w14:textId="77777777" w:rsidR="00BB2B08" w:rsidRDefault="00BB2B08">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_Toc449012357 \h </w:instrText>
          </w:r>
          <w:r>
            <w:rPr>
              <w:noProof/>
            </w:rPr>
          </w:r>
          <w:r>
            <w:rPr>
              <w:noProof/>
            </w:rPr>
            <w:fldChar w:fldCharType="separate"/>
          </w:r>
          <w:r>
            <w:rPr>
              <w:noProof/>
            </w:rPr>
            <w:t>5</w:t>
          </w:r>
          <w:r>
            <w:rPr>
              <w:noProof/>
            </w:rPr>
            <w:fldChar w:fldCharType="end"/>
          </w:r>
        </w:p>
        <w:p w14:paraId="1D5DDCD2" w14:textId="77777777" w:rsidR="00BB2B08" w:rsidRDefault="00BB2B08">
          <w:pPr>
            <w:pStyle w:val="TOC3"/>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_Toc449012358 \h </w:instrText>
          </w:r>
          <w:r>
            <w:rPr>
              <w:noProof/>
            </w:rPr>
          </w:r>
          <w:r>
            <w:rPr>
              <w:noProof/>
            </w:rPr>
            <w:fldChar w:fldCharType="separate"/>
          </w:r>
          <w:r>
            <w:rPr>
              <w:noProof/>
            </w:rPr>
            <w:t>6</w:t>
          </w:r>
          <w:r>
            <w:rPr>
              <w:noProof/>
            </w:rPr>
            <w:fldChar w:fldCharType="end"/>
          </w:r>
        </w:p>
        <w:p w14:paraId="34ED2CF8" w14:textId="77777777" w:rsidR="00BB2B08" w:rsidRDefault="00BB2B08">
          <w:pPr>
            <w:pStyle w:val="TOC3"/>
            <w:rPr>
              <w:rFonts w:eastAsiaTheme="minorEastAsia" w:cstheme="minorBidi"/>
              <w:noProof/>
              <w:kern w:val="0"/>
              <w:sz w:val="24"/>
              <w:szCs w:val="24"/>
              <w:lang w:eastAsia="ja-JP"/>
            </w:rPr>
          </w:pPr>
          <w:r>
            <w:rPr>
              <w:noProof/>
            </w:rPr>
            <w:t xml:space="preserve">1.2.3 </w:t>
          </w:r>
          <w:r>
            <w:rPr>
              <w:rFonts w:hint="eastAsia"/>
              <w:noProof/>
            </w:rPr>
            <w:t>静</w:t>
          </w:r>
          <w:r w:rsidRPr="00A84EA0">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_Toc449012359 \h </w:instrText>
          </w:r>
          <w:r>
            <w:rPr>
              <w:noProof/>
            </w:rPr>
          </w:r>
          <w:r>
            <w:rPr>
              <w:noProof/>
            </w:rPr>
            <w:fldChar w:fldCharType="separate"/>
          </w:r>
          <w:r>
            <w:rPr>
              <w:noProof/>
            </w:rPr>
            <w:t>7</w:t>
          </w:r>
          <w:r>
            <w:rPr>
              <w:noProof/>
            </w:rPr>
            <w:fldChar w:fldCharType="end"/>
          </w:r>
        </w:p>
        <w:p w14:paraId="09E30748" w14:textId="77777777" w:rsidR="00BB2B08" w:rsidRDefault="00BB2B08">
          <w:pPr>
            <w:pStyle w:val="TOC3"/>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_Toc449012360 \h </w:instrText>
          </w:r>
          <w:r>
            <w:rPr>
              <w:noProof/>
            </w:rPr>
          </w:r>
          <w:r>
            <w:rPr>
              <w:noProof/>
            </w:rPr>
            <w:fldChar w:fldCharType="separate"/>
          </w:r>
          <w:r>
            <w:rPr>
              <w:noProof/>
            </w:rPr>
            <w:t>8</w:t>
          </w:r>
          <w:r>
            <w:rPr>
              <w:noProof/>
            </w:rPr>
            <w:fldChar w:fldCharType="end"/>
          </w:r>
        </w:p>
        <w:p w14:paraId="659AF8D2"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_Toc449012361 \h </w:instrText>
          </w:r>
          <w:r>
            <w:rPr>
              <w:noProof/>
            </w:rPr>
          </w:r>
          <w:r>
            <w:rPr>
              <w:noProof/>
            </w:rPr>
            <w:fldChar w:fldCharType="separate"/>
          </w:r>
          <w:r>
            <w:rPr>
              <w:noProof/>
            </w:rPr>
            <w:t>9</w:t>
          </w:r>
          <w:r>
            <w:rPr>
              <w:noProof/>
            </w:rPr>
            <w:fldChar w:fldCharType="end"/>
          </w:r>
        </w:p>
        <w:p w14:paraId="05487BD1"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_Toc449012362 \h </w:instrText>
          </w:r>
          <w:r>
            <w:rPr>
              <w:noProof/>
            </w:rPr>
          </w:r>
          <w:r>
            <w:rPr>
              <w:noProof/>
            </w:rPr>
            <w:fldChar w:fldCharType="separate"/>
          </w:r>
          <w:r>
            <w:rPr>
              <w:noProof/>
            </w:rPr>
            <w:t>10</w:t>
          </w:r>
          <w:r>
            <w:rPr>
              <w:noProof/>
            </w:rPr>
            <w:fldChar w:fldCharType="end"/>
          </w:r>
        </w:p>
        <w:p w14:paraId="48C2A724"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_Toc449012363 \h </w:instrText>
          </w:r>
          <w:r>
            <w:rPr>
              <w:noProof/>
            </w:rPr>
          </w:r>
          <w:r>
            <w:rPr>
              <w:noProof/>
            </w:rPr>
            <w:fldChar w:fldCharType="separate"/>
          </w:r>
          <w:r>
            <w:rPr>
              <w:noProof/>
            </w:rPr>
            <w:t>11</w:t>
          </w:r>
          <w:r>
            <w:rPr>
              <w:noProof/>
            </w:rPr>
            <w:fldChar w:fldCharType="end"/>
          </w:r>
        </w:p>
        <w:p w14:paraId="6E92DBFA"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_Toc449012364 \h </w:instrText>
          </w:r>
          <w:r>
            <w:rPr>
              <w:noProof/>
            </w:rPr>
          </w:r>
          <w:r>
            <w:rPr>
              <w:noProof/>
            </w:rPr>
            <w:fldChar w:fldCharType="separate"/>
          </w:r>
          <w:r>
            <w:rPr>
              <w:noProof/>
            </w:rPr>
            <w:t>14</w:t>
          </w:r>
          <w:r>
            <w:rPr>
              <w:noProof/>
            </w:rPr>
            <w:fldChar w:fldCharType="end"/>
          </w:r>
        </w:p>
        <w:p w14:paraId="130E061A"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_Toc449012365 \h </w:instrText>
          </w:r>
          <w:r>
            <w:rPr>
              <w:noProof/>
            </w:rPr>
          </w:r>
          <w:r>
            <w:rPr>
              <w:noProof/>
            </w:rPr>
            <w:fldChar w:fldCharType="separate"/>
          </w:r>
          <w:r>
            <w:rPr>
              <w:noProof/>
            </w:rPr>
            <w:t>14</w:t>
          </w:r>
          <w:r>
            <w:rPr>
              <w:noProof/>
            </w:rPr>
            <w:fldChar w:fldCharType="end"/>
          </w:r>
        </w:p>
        <w:p w14:paraId="1C0CC5BA"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A84EA0">
            <w:rPr>
              <w:rFonts w:ascii="SimSun" w:eastAsia="SimSun" w:hAnsi="SimSun" w:cs="SimSun" w:hint="eastAsia"/>
              <w:noProof/>
            </w:rPr>
            <w:t>态图</w:t>
          </w:r>
          <w:r>
            <w:rPr>
              <w:rFonts w:hint="eastAsia"/>
              <w:noProof/>
            </w:rPr>
            <w:t>像情感分析技</w:t>
          </w:r>
          <w:r w:rsidRPr="00A84EA0">
            <w:rPr>
              <w:rFonts w:ascii="SimSun" w:eastAsia="SimSun" w:hAnsi="SimSun" w:cs="SimSun" w:hint="eastAsia"/>
              <w:noProof/>
            </w:rPr>
            <w:t>术</w:t>
          </w:r>
          <w:r>
            <w:rPr>
              <w:noProof/>
            </w:rPr>
            <w:tab/>
          </w:r>
          <w:r>
            <w:rPr>
              <w:noProof/>
            </w:rPr>
            <w:fldChar w:fldCharType="begin"/>
          </w:r>
          <w:r>
            <w:rPr>
              <w:noProof/>
            </w:rPr>
            <w:instrText xml:space="preserve"> PAGEREF _Toc449012366 \h </w:instrText>
          </w:r>
          <w:r>
            <w:rPr>
              <w:noProof/>
            </w:rPr>
          </w:r>
          <w:r>
            <w:rPr>
              <w:noProof/>
            </w:rPr>
            <w:fldChar w:fldCharType="separate"/>
          </w:r>
          <w:r>
            <w:rPr>
              <w:noProof/>
            </w:rPr>
            <w:t>15</w:t>
          </w:r>
          <w:r>
            <w:rPr>
              <w:noProof/>
            </w:rPr>
            <w:fldChar w:fldCharType="end"/>
          </w:r>
        </w:p>
        <w:p w14:paraId="310A1F7A" w14:textId="77777777" w:rsidR="00BB2B08" w:rsidRDefault="00BB2B08">
          <w:pPr>
            <w:pStyle w:val="TOC3"/>
            <w:rPr>
              <w:rFonts w:eastAsiaTheme="minorEastAsia" w:cstheme="minorBidi"/>
              <w:noProof/>
              <w:kern w:val="0"/>
              <w:sz w:val="24"/>
              <w:szCs w:val="24"/>
              <w:lang w:eastAsia="ja-JP"/>
            </w:rPr>
          </w:pPr>
          <w:r>
            <w:rPr>
              <w:noProof/>
            </w:rPr>
            <w:t xml:space="preserve">2.2.1 </w:t>
          </w:r>
          <w:r>
            <w:rPr>
              <w:rFonts w:hint="eastAsia"/>
              <w:noProof/>
            </w:rPr>
            <w:t>基于深度学习的图像情感分析方法</w:t>
          </w:r>
          <w:r>
            <w:rPr>
              <w:noProof/>
            </w:rPr>
            <w:tab/>
          </w:r>
          <w:r>
            <w:rPr>
              <w:noProof/>
            </w:rPr>
            <w:fldChar w:fldCharType="begin"/>
          </w:r>
          <w:r>
            <w:rPr>
              <w:noProof/>
            </w:rPr>
            <w:instrText xml:space="preserve"> PAGEREF _Toc449012367 \h </w:instrText>
          </w:r>
          <w:r>
            <w:rPr>
              <w:noProof/>
            </w:rPr>
          </w:r>
          <w:r>
            <w:rPr>
              <w:noProof/>
            </w:rPr>
            <w:fldChar w:fldCharType="separate"/>
          </w:r>
          <w:r>
            <w:rPr>
              <w:noProof/>
            </w:rPr>
            <w:t>15</w:t>
          </w:r>
          <w:r>
            <w:rPr>
              <w:noProof/>
            </w:rPr>
            <w:fldChar w:fldCharType="end"/>
          </w:r>
        </w:p>
        <w:p w14:paraId="6C6659EB" w14:textId="77777777" w:rsidR="00BB2B08" w:rsidRDefault="00BB2B08">
          <w:pPr>
            <w:pStyle w:val="TOC3"/>
            <w:rPr>
              <w:rFonts w:eastAsiaTheme="minorEastAsia" w:cstheme="minorBidi"/>
              <w:noProof/>
              <w:kern w:val="0"/>
              <w:sz w:val="24"/>
              <w:szCs w:val="24"/>
              <w:lang w:eastAsia="ja-JP"/>
            </w:rPr>
          </w:pPr>
          <w:r>
            <w:rPr>
              <w:noProof/>
            </w:rPr>
            <w:t xml:space="preserve">2.2.2 </w:t>
          </w:r>
          <w:r>
            <w:rPr>
              <w:rFonts w:hint="eastAsia"/>
              <w:noProof/>
            </w:rPr>
            <w:t>基于底层特征的图像情感分析方法</w:t>
          </w:r>
          <w:r>
            <w:rPr>
              <w:noProof/>
            </w:rPr>
            <w:tab/>
          </w:r>
          <w:r>
            <w:rPr>
              <w:noProof/>
            </w:rPr>
            <w:fldChar w:fldCharType="begin"/>
          </w:r>
          <w:r>
            <w:rPr>
              <w:noProof/>
            </w:rPr>
            <w:instrText xml:space="preserve"> PAGEREF _Toc449012368 \h </w:instrText>
          </w:r>
          <w:r>
            <w:rPr>
              <w:noProof/>
            </w:rPr>
          </w:r>
          <w:r>
            <w:rPr>
              <w:noProof/>
            </w:rPr>
            <w:fldChar w:fldCharType="separate"/>
          </w:r>
          <w:r>
            <w:rPr>
              <w:noProof/>
            </w:rPr>
            <w:t>16</w:t>
          </w:r>
          <w:r>
            <w:rPr>
              <w:noProof/>
            </w:rPr>
            <w:fldChar w:fldCharType="end"/>
          </w:r>
        </w:p>
        <w:p w14:paraId="2D947AF7"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_Toc449012369 \h </w:instrText>
          </w:r>
          <w:r>
            <w:rPr>
              <w:noProof/>
            </w:rPr>
          </w:r>
          <w:r>
            <w:rPr>
              <w:noProof/>
            </w:rPr>
            <w:fldChar w:fldCharType="separate"/>
          </w:r>
          <w:r>
            <w:rPr>
              <w:noProof/>
            </w:rPr>
            <w:t>17</w:t>
          </w:r>
          <w:r>
            <w:rPr>
              <w:noProof/>
            </w:rPr>
            <w:fldChar w:fldCharType="end"/>
          </w:r>
        </w:p>
        <w:p w14:paraId="343E3378"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_Toc449012370 \h </w:instrText>
          </w:r>
          <w:r>
            <w:rPr>
              <w:noProof/>
            </w:rPr>
          </w:r>
          <w:r>
            <w:rPr>
              <w:noProof/>
            </w:rPr>
            <w:fldChar w:fldCharType="separate"/>
          </w:r>
          <w:r>
            <w:rPr>
              <w:noProof/>
            </w:rPr>
            <w:t>20</w:t>
          </w:r>
          <w:r>
            <w:rPr>
              <w:noProof/>
            </w:rPr>
            <w:fldChar w:fldCharType="end"/>
          </w:r>
        </w:p>
        <w:p w14:paraId="51493EFC"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_Toc449012371 \h </w:instrText>
          </w:r>
          <w:r>
            <w:rPr>
              <w:noProof/>
            </w:rPr>
          </w:r>
          <w:r>
            <w:rPr>
              <w:noProof/>
            </w:rPr>
            <w:fldChar w:fldCharType="separate"/>
          </w:r>
          <w:r>
            <w:rPr>
              <w:noProof/>
            </w:rPr>
            <w:t>21</w:t>
          </w:r>
          <w:r>
            <w:rPr>
              <w:noProof/>
            </w:rPr>
            <w:fldChar w:fldCharType="end"/>
          </w:r>
        </w:p>
        <w:p w14:paraId="020232D3"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_Toc449012372 \h </w:instrText>
          </w:r>
          <w:r>
            <w:rPr>
              <w:noProof/>
            </w:rPr>
          </w:r>
          <w:r>
            <w:rPr>
              <w:noProof/>
            </w:rPr>
            <w:fldChar w:fldCharType="separate"/>
          </w:r>
          <w:r>
            <w:rPr>
              <w:noProof/>
            </w:rPr>
            <w:t>21</w:t>
          </w:r>
          <w:r>
            <w:rPr>
              <w:noProof/>
            </w:rPr>
            <w:fldChar w:fldCharType="end"/>
          </w:r>
        </w:p>
        <w:p w14:paraId="296483FF" w14:textId="77777777" w:rsidR="00BB2B08" w:rsidRDefault="00BB2B08">
          <w:pPr>
            <w:pStyle w:val="TOC3"/>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_Toc449012373 \h </w:instrText>
          </w:r>
          <w:r>
            <w:rPr>
              <w:noProof/>
            </w:rPr>
          </w:r>
          <w:r>
            <w:rPr>
              <w:noProof/>
            </w:rPr>
            <w:fldChar w:fldCharType="separate"/>
          </w:r>
          <w:r>
            <w:rPr>
              <w:noProof/>
            </w:rPr>
            <w:t>21</w:t>
          </w:r>
          <w:r>
            <w:rPr>
              <w:noProof/>
            </w:rPr>
            <w:fldChar w:fldCharType="end"/>
          </w:r>
        </w:p>
        <w:p w14:paraId="1028A216" w14:textId="77777777" w:rsidR="00BB2B08" w:rsidRDefault="00BB2B08">
          <w:pPr>
            <w:pStyle w:val="TOC3"/>
            <w:rPr>
              <w:rFonts w:eastAsiaTheme="minorEastAsia" w:cstheme="minorBidi"/>
              <w:noProof/>
              <w:kern w:val="0"/>
              <w:sz w:val="24"/>
              <w:szCs w:val="24"/>
              <w:lang w:eastAsia="ja-JP"/>
            </w:rPr>
          </w:pPr>
          <w:r>
            <w:rPr>
              <w:noProof/>
            </w:rPr>
            <w:t>3.1.2 “</w:t>
          </w:r>
          <w:r>
            <w:rPr>
              <w:rFonts w:hint="eastAsia"/>
              <w:noProof/>
            </w:rPr>
            <w:t>情感对</w:t>
          </w:r>
          <w:r>
            <w:rPr>
              <w:noProof/>
            </w:rPr>
            <w:t>”</w:t>
          </w:r>
          <w:r>
            <w:rPr>
              <w:rFonts w:hint="eastAsia"/>
              <w:noProof/>
            </w:rPr>
            <w:t>模型</w:t>
          </w:r>
          <w:r>
            <w:rPr>
              <w:noProof/>
            </w:rPr>
            <w:tab/>
          </w:r>
          <w:r>
            <w:rPr>
              <w:noProof/>
            </w:rPr>
            <w:fldChar w:fldCharType="begin"/>
          </w:r>
          <w:r>
            <w:rPr>
              <w:noProof/>
            </w:rPr>
            <w:instrText xml:space="preserve"> PAGEREF _Toc449012374 \h </w:instrText>
          </w:r>
          <w:r>
            <w:rPr>
              <w:noProof/>
            </w:rPr>
          </w:r>
          <w:r>
            <w:rPr>
              <w:noProof/>
            </w:rPr>
            <w:fldChar w:fldCharType="separate"/>
          </w:r>
          <w:r>
            <w:rPr>
              <w:noProof/>
            </w:rPr>
            <w:t>22</w:t>
          </w:r>
          <w:r>
            <w:rPr>
              <w:noProof/>
            </w:rPr>
            <w:fldChar w:fldCharType="end"/>
          </w:r>
        </w:p>
        <w:p w14:paraId="01DEE550" w14:textId="77777777" w:rsidR="00BB2B08" w:rsidRDefault="00BB2B08">
          <w:pPr>
            <w:pStyle w:val="TOC3"/>
            <w:rPr>
              <w:rFonts w:eastAsiaTheme="minorEastAsia" w:cstheme="minorBidi"/>
              <w:noProof/>
              <w:kern w:val="0"/>
              <w:sz w:val="24"/>
              <w:szCs w:val="24"/>
              <w:lang w:eastAsia="ja-JP"/>
            </w:rPr>
          </w:pPr>
          <w:r>
            <w:rPr>
              <w:noProof/>
            </w:rPr>
            <w:t xml:space="preserve">3.1.3 </w:t>
          </w:r>
          <w:r>
            <w:rPr>
              <w:rFonts w:hint="eastAsia"/>
              <w:noProof/>
            </w:rPr>
            <w:t>概念语义体系的构建过程</w:t>
          </w:r>
          <w:r>
            <w:rPr>
              <w:noProof/>
            </w:rPr>
            <w:tab/>
          </w:r>
          <w:r>
            <w:rPr>
              <w:noProof/>
            </w:rPr>
            <w:fldChar w:fldCharType="begin"/>
          </w:r>
          <w:r>
            <w:rPr>
              <w:noProof/>
            </w:rPr>
            <w:instrText xml:space="preserve"> PAGEREF _Toc449012375 \h </w:instrText>
          </w:r>
          <w:r>
            <w:rPr>
              <w:noProof/>
            </w:rPr>
          </w:r>
          <w:r>
            <w:rPr>
              <w:noProof/>
            </w:rPr>
            <w:fldChar w:fldCharType="separate"/>
          </w:r>
          <w:r>
            <w:rPr>
              <w:noProof/>
            </w:rPr>
            <w:t>24</w:t>
          </w:r>
          <w:r>
            <w:rPr>
              <w:noProof/>
            </w:rPr>
            <w:fldChar w:fldCharType="end"/>
          </w:r>
        </w:p>
        <w:p w14:paraId="5F0FCDD5"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_Toc449012376 \h </w:instrText>
          </w:r>
          <w:r>
            <w:rPr>
              <w:noProof/>
            </w:rPr>
          </w:r>
          <w:r>
            <w:rPr>
              <w:noProof/>
            </w:rPr>
            <w:fldChar w:fldCharType="separate"/>
          </w:r>
          <w:r>
            <w:rPr>
              <w:noProof/>
            </w:rPr>
            <w:t>26</w:t>
          </w:r>
          <w:r>
            <w:rPr>
              <w:noProof/>
            </w:rPr>
            <w:fldChar w:fldCharType="end"/>
          </w:r>
        </w:p>
        <w:p w14:paraId="7C583ED1" w14:textId="77777777" w:rsidR="00BB2B08" w:rsidRDefault="00BB2B08">
          <w:pPr>
            <w:pStyle w:val="TOC3"/>
            <w:rPr>
              <w:rFonts w:eastAsiaTheme="minorEastAsia" w:cstheme="minorBidi"/>
              <w:noProof/>
              <w:kern w:val="0"/>
              <w:sz w:val="24"/>
              <w:szCs w:val="24"/>
              <w:lang w:eastAsia="ja-JP"/>
            </w:rPr>
          </w:pPr>
          <w:r>
            <w:rPr>
              <w:noProof/>
            </w:rPr>
            <w:t xml:space="preserve">3.2.1 </w:t>
          </w:r>
          <w:r>
            <w:rPr>
              <w:rFonts w:hint="eastAsia"/>
              <w:noProof/>
            </w:rPr>
            <w:t>情感丰富度权值（</w:t>
          </w:r>
          <w:r>
            <w:rPr>
              <w:noProof/>
            </w:rPr>
            <w:t>SentiWeight</w:t>
          </w:r>
          <w:r>
            <w:rPr>
              <w:rFonts w:hint="eastAsia"/>
              <w:noProof/>
            </w:rPr>
            <w:t>）</w:t>
          </w:r>
          <w:r>
            <w:rPr>
              <w:noProof/>
            </w:rPr>
            <w:tab/>
          </w:r>
          <w:r>
            <w:rPr>
              <w:noProof/>
            </w:rPr>
            <w:fldChar w:fldCharType="begin"/>
          </w:r>
          <w:r>
            <w:rPr>
              <w:noProof/>
            </w:rPr>
            <w:instrText xml:space="preserve"> PAGEREF _Toc449012377 \h </w:instrText>
          </w:r>
          <w:r>
            <w:rPr>
              <w:noProof/>
            </w:rPr>
          </w:r>
          <w:r>
            <w:rPr>
              <w:noProof/>
            </w:rPr>
            <w:fldChar w:fldCharType="separate"/>
          </w:r>
          <w:r>
            <w:rPr>
              <w:noProof/>
            </w:rPr>
            <w:t>26</w:t>
          </w:r>
          <w:r>
            <w:rPr>
              <w:noProof/>
            </w:rPr>
            <w:fldChar w:fldCharType="end"/>
          </w:r>
        </w:p>
        <w:p w14:paraId="606ED1FB" w14:textId="77777777" w:rsidR="00BB2B08" w:rsidRDefault="00BB2B08">
          <w:pPr>
            <w:pStyle w:val="TOC3"/>
            <w:rPr>
              <w:rFonts w:eastAsiaTheme="minorEastAsia" w:cstheme="minorBidi"/>
              <w:noProof/>
              <w:kern w:val="0"/>
              <w:sz w:val="24"/>
              <w:szCs w:val="24"/>
              <w:lang w:eastAsia="ja-JP"/>
            </w:rPr>
          </w:pPr>
          <w:r>
            <w:rPr>
              <w:noProof/>
            </w:rPr>
            <w:t xml:space="preserve">3.2.2 </w:t>
          </w:r>
          <w:r>
            <w:rPr>
              <w:rFonts w:hint="eastAsia"/>
              <w:noProof/>
            </w:rPr>
            <w:t>语义频率权值（</w:t>
          </w:r>
          <w:r>
            <w:rPr>
              <w:noProof/>
            </w:rPr>
            <w:t>GiphyWeight</w:t>
          </w:r>
          <w:r>
            <w:rPr>
              <w:rFonts w:hint="eastAsia"/>
              <w:noProof/>
            </w:rPr>
            <w:t>）</w:t>
          </w:r>
          <w:r>
            <w:rPr>
              <w:noProof/>
            </w:rPr>
            <w:tab/>
          </w:r>
          <w:r>
            <w:rPr>
              <w:noProof/>
            </w:rPr>
            <w:fldChar w:fldCharType="begin"/>
          </w:r>
          <w:r>
            <w:rPr>
              <w:noProof/>
            </w:rPr>
            <w:instrText xml:space="preserve"> PAGEREF _Toc449012378 \h </w:instrText>
          </w:r>
          <w:r>
            <w:rPr>
              <w:noProof/>
            </w:rPr>
          </w:r>
          <w:r>
            <w:rPr>
              <w:noProof/>
            </w:rPr>
            <w:fldChar w:fldCharType="separate"/>
          </w:r>
          <w:r>
            <w:rPr>
              <w:noProof/>
            </w:rPr>
            <w:t>27</w:t>
          </w:r>
          <w:r>
            <w:rPr>
              <w:noProof/>
            </w:rPr>
            <w:fldChar w:fldCharType="end"/>
          </w:r>
        </w:p>
        <w:p w14:paraId="167A8658" w14:textId="77777777" w:rsidR="00BB2B08" w:rsidRDefault="00BB2B08">
          <w:pPr>
            <w:pStyle w:val="TOC3"/>
            <w:rPr>
              <w:rFonts w:eastAsiaTheme="minorEastAsia" w:cstheme="minorBidi"/>
              <w:noProof/>
              <w:kern w:val="0"/>
              <w:sz w:val="24"/>
              <w:szCs w:val="24"/>
              <w:lang w:eastAsia="ja-JP"/>
            </w:rPr>
          </w:pPr>
          <w:r>
            <w:rPr>
              <w:noProof/>
            </w:rPr>
            <w:t xml:space="preserve">3.2.3 </w:t>
          </w:r>
          <w:r>
            <w:rPr>
              <w:rFonts w:hint="eastAsia"/>
              <w:noProof/>
            </w:rPr>
            <w:t>最终筛选权值（</w:t>
          </w:r>
          <w:r>
            <w:rPr>
              <w:noProof/>
            </w:rPr>
            <w:t>FilterWeight</w:t>
          </w:r>
          <w:r>
            <w:rPr>
              <w:rFonts w:hint="eastAsia"/>
              <w:noProof/>
            </w:rPr>
            <w:t>）</w:t>
          </w:r>
          <w:r>
            <w:rPr>
              <w:noProof/>
            </w:rPr>
            <w:tab/>
          </w:r>
          <w:r>
            <w:rPr>
              <w:noProof/>
            </w:rPr>
            <w:fldChar w:fldCharType="begin"/>
          </w:r>
          <w:r>
            <w:rPr>
              <w:noProof/>
            </w:rPr>
            <w:instrText xml:space="preserve"> PAGEREF _Toc449012379 \h </w:instrText>
          </w:r>
          <w:r>
            <w:rPr>
              <w:noProof/>
            </w:rPr>
          </w:r>
          <w:r>
            <w:rPr>
              <w:noProof/>
            </w:rPr>
            <w:fldChar w:fldCharType="separate"/>
          </w:r>
          <w:r>
            <w:rPr>
              <w:noProof/>
            </w:rPr>
            <w:t>29</w:t>
          </w:r>
          <w:r>
            <w:rPr>
              <w:noProof/>
            </w:rPr>
            <w:fldChar w:fldCharType="end"/>
          </w:r>
        </w:p>
        <w:p w14:paraId="7580909E"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_Toc449012380 \h </w:instrText>
          </w:r>
          <w:r>
            <w:rPr>
              <w:noProof/>
            </w:rPr>
          </w:r>
          <w:r>
            <w:rPr>
              <w:noProof/>
            </w:rPr>
            <w:fldChar w:fldCharType="separate"/>
          </w:r>
          <w:r>
            <w:rPr>
              <w:noProof/>
            </w:rPr>
            <w:t>29</w:t>
          </w:r>
          <w:r>
            <w:rPr>
              <w:noProof/>
            </w:rPr>
            <w:fldChar w:fldCharType="end"/>
          </w:r>
        </w:p>
        <w:p w14:paraId="6038F582"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基于多任务学习和情感相关性挖掘的</w:t>
          </w:r>
          <w:r>
            <w:rPr>
              <w:noProof/>
            </w:rPr>
            <w:t>“</w:t>
          </w:r>
          <w:r>
            <w:rPr>
              <w:rFonts w:hint="eastAsia"/>
              <w:noProof/>
            </w:rPr>
            <w:t>情感对</w:t>
          </w:r>
          <w:r>
            <w:rPr>
              <w:noProof/>
            </w:rPr>
            <w:t>”</w:t>
          </w:r>
          <w:r>
            <w:rPr>
              <w:rFonts w:hint="eastAsia"/>
              <w:noProof/>
            </w:rPr>
            <w:t>检测方法</w:t>
          </w:r>
          <w:r>
            <w:rPr>
              <w:noProof/>
            </w:rPr>
            <w:tab/>
          </w:r>
          <w:r>
            <w:rPr>
              <w:noProof/>
            </w:rPr>
            <w:fldChar w:fldCharType="begin"/>
          </w:r>
          <w:r>
            <w:rPr>
              <w:noProof/>
            </w:rPr>
            <w:instrText xml:space="preserve"> PAGEREF _Toc449012381 \h </w:instrText>
          </w:r>
          <w:r>
            <w:rPr>
              <w:noProof/>
            </w:rPr>
          </w:r>
          <w:r>
            <w:rPr>
              <w:noProof/>
            </w:rPr>
            <w:fldChar w:fldCharType="separate"/>
          </w:r>
          <w:r>
            <w:rPr>
              <w:noProof/>
            </w:rPr>
            <w:t>30</w:t>
          </w:r>
          <w:r>
            <w:rPr>
              <w:noProof/>
            </w:rPr>
            <w:fldChar w:fldCharType="end"/>
          </w:r>
        </w:p>
        <w:p w14:paraId="042F5CAA" w14:textId="77777777" w:rsidR="00BB2B08" w:rsidRDefault="00BB2B08">
          <w:pPr>
            <w:pStyle w:val="TOC3"/>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_Toc449012382 \h </w:instrText>
          </w:r>
          <w:r>
            <w:rPr>
              <w:noProof/>
            </w:rPr>
          </w:r>
          <w:r>
            <w:rPr>
              <w:noProof/>
            </w:rPr>
            <w:fldChar w:fldCharType="separate"/>
          </w:r>
          <w:r>
            <w:rPr>
              <w:noProof/>
            </w:rPr>
            <w:t>30</w:t>
          </w:r>
          <w:r>
            <w:rPr>
              <w:noProof/>
            </w:rPr>
            <w:fldChar w:fldCharType="end"/>
          </w:r>
        </w:p>
        <w:p w14:paraId="28029078" w14:textId="77777777" w:rsidR="00BB2B08" w:rsidRDefault="00BB2B08">
          <w:pPr>
            <w:pStyle w:val="TOC3"/>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_Toc449012383 \h </w:instrText>
          </w:r>
          <w:r>
            <w:rPr>
              <w:noProof/>
            </w:rPr>
          </w:r>
          <w:r>
            <w:rPr>
              <w:noProof/>
            </w:rPr>
            <w:fldChar w:fldCharType="separate"/>
          </w:r>
          <w:r>
            <w:rPr>
              <w:noProof/>
            </w:rPr>
            <w:t>31</w:t>
          </w:r>
          <w:r>
            <w:rPr>
              <w:noProof/>
            </w:rPr>
            <w:fldChar w:fldCharType="end"/>
          </w:r>
        </w:p>
        <w:p w14:paraId="056D139B"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_Toc449012384 \h </w:instrText>
          </w:r>
          <w:r>
            <w:rPr>
              <w:noProof/>
            </w:rPr>
          </w:r>
          <w:r>
            <w:rPr>
              <w:noProof/>
            </w:rPr>
            <w:fldChar w:fldCharType="separate"/>
          </w:r>
          <w:r>
            <w:rPr>
              <w:noProof/>
            </w:rPr>
            <w:t>33</w:t>
          </w:r>
          <w:r>
            <w:rPr>
              <w:noProof/>
            </w:rPr>
            <w:fldChar w:fldCharType="end"/>
          </w:r>
        </w:p>
        <w:p w14:paraId="4495C3C7"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A84EA0">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_Toc449012385 \h </w:instrText>
          </w:r>
          <w:r>
            <w:rPr>
              <w:noProof/>
            </w:rPr>
          </w:r>
          <w:r>
            <w:rPr>
              <w:noProof/>
            </w:rPr>
            <w:fldChar w:fldCharType="separate"/>
          </w:r>
          <w:r>
            <w:rPr>
              <w:noProof/>
            </w:rPr>
            <w:t>35</w:t>
          </w:r>
          <w:r>
            <w:rPr>
              <w:noProof/>
            </w:rPr>
            <w:fldChar w:fldCharType="end"/>
          </w:r>
        </w:p>
        <w:p w14:paraId="4084720C"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_Toc449012386 \h </w:instrText>
          </w:r>
          <w:r>
            <w:rPr>
              <w:noProof/>
            </w:rPr>
          </w:r>
          <w:r>
            <w:rPr>
              <w:noProof/>
            </w:rPr>
            <w:fldChar w:fldCharType="separate"/>
          </w:r>
          <w:r>
            <w:rPr>
              <w:noProof/>
            </w:rPr>
            <w:t>35</w:t>
          </w:r>
          <w:r>
            <w:rPr>
              <w:noProof/>
            </w:rPr>
            <w:fldChar w:fldCharType="end"/>
          </w:r>
        </w:p>
        <w:p w14:paraId="34181E83"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情感对序列</w:t>
          </w:r>
          <w:r>
            <w:rPr>
              <w:noProof/>
            </w:rPr>
            <w:tab/>
          </w:r>
          <w:r>
            <w:rPr>
              <w:noProof/>
            </w:rPr>
            <w:fldChar w:fldCharType="begin"/>
          </w:r>
          <w:r>
            <w:rPr>
              <w:noProof/>
            </w:rPr>
            <w:instrText xml:space="preserve"> PAGEREF _Toc449012387 \h </w:instrText>
          </w:r>
          <w:r>
            <w:rPr>
              <w:noProof/>
            </w:rPr>
          </w:r>
          <w:r>
            <w:rPr>
              <w:noProof/>
            </w:rPr>
            <w:fldChar w:fldCharType="separate"/>
          </w:r>
          <w:r>
            <w:rPr>
              <w:noProof/>
            </w:rPr>
            <w:t>36</w:t>
          </w:r>
          <w:r>
            <w:rPr>
              <w:noProof/>
            </w:rPr>
            <w:fldChar w:fldCharType="end"/>
          </w:r>
        </w:p>
        <w:p w14:paraId="1C574D80"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4.3 </w:t>
          </w:r>
          <w:r>
            <w:rPr>
              <w:rFonts w:hint="eastAsia"/>
              <w:noProof/>
            </w:rPr>
            <w:t>基于情感对序列的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_Toc449012388 \h </w:instrText>
          </w:r>
          <w:r>
            <w:rPr>
              <w:noProof/>
            </w:rPr>
          </w:r>
          <w:r>
            <w:rPr>
              <w:noProof/>
            </w:rPr>
            <w:fldChar w:fldCharType="separate"/>
          </w:r>
          <w:r>
            <w:rPr>
              <w:noProof/>
            </w:rPr>
            <w:t>37</w:t>
          </w:r>
          <w:r>
            <w:rPr>
              <w:noProof/>
            </w:rPr>
            <w:fldChar w:fldCharType="end"/>
          </w:r>
        </w:p>
        <w:p w14:paraId="5C44ED08" w14:textId="77777777" w:rsidR="00BB2B08" w:rsidRDefault="00BB2B08">
          <w:pPr>
            <w:pStyle w:val="TOC3"/>
            <w:rPr>
              <w:rFonts w:eastAsiaTheme="minorEastAsia" w:cstheme="minorBidi"/>
              <w:noProof/>
              <w:kern w:val="0"/>
              <w:sz w:val="24"/>
              <w:szCs w:val="24"/>
              <w:lang w:eastAsia="ja-JP"/>
            </w:rPr>
          </w:pPr>
          <w:r>
            <w:rPr>
              <w:noProof/>
            </w:rPr>
            <w:t xml:space="preserve">4.3.1 </w:t>
          </w:r>
          <w:r>
            <w:rPr>
              <w:rFonts w:hint="eastAsia"/>
              <w:noProof/>
            </w:rPr>
            <w:t>循环神经网络</w:t>
          </w:r>
          <w:r>
            <w:rPr>
              <w:noProof/>
            </w:rPr>
            <w:tab/>
          </w:r>
          <w:r>
            <w:rPr>
              <w:noProof/>
            </w:rPr>
            <w:fldChar w:fldCharType="begin"/>
          </w:r>
          <w:r>
            <w:rPr>
              <w:noProof/>
            </w:rPr>
            <w:instrText xml:space="preserve"> PAGEREF _Toc449012389 \h </w:instrText>
          </w:r>
          <w:r>
            <w:rPr>
              <w:noProof/>
            </w:rPr>
          </w:r>
          <w:r>
            <w:rPr>
              <w:noProof/>
            </w:rPr>
            <w:fldChar w:fldCharType="separate"/>
          </w:r>
          <w:r>
            <w:rPr>
              <w:noProof/>
            </w:rPr>
            <w:t>38</w:t>
          </w:r>
          <w:r>
            <w:rPr>
              <w:noProof/>
            </w:rPr>
            <w:fldChar w:fldCharType="end"/>
          </w:r>
        </w:p>
        <w:p w14:paraId="5B463B53" w14:textId="77777777" w:rsidR="00BB2B08" w:rsidRDefault="00BB2B08">
          <w:pPr>
            <w:pStyle w:val="TOC4"/>
            <w:tabs>
              <w:tab w:val="right" w:leader="dot" w:pos="8296"/>
            </w:tabs>
            <w:rPr>
              <w:rFonts w:eastAsiaTheme="minorEastAsia" w:cstheme="minorBidi"/>
              <w:noProof/>
              <w:kern w:val="0"/>
              <w:sz w:val="24"/>
              <w:szCs w:val="24"/>
              <w:lang w:eastAsia="ja-JP"/>
            </w:rPr>
          </w:pPr>
          <w:r>
            <w:rPr>
              <w:rFonts w:hint="eastAsia"/>
              <w:noProof/>
            </w:rPr>
            <w:t>包含长短期记忆结构（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_Toc449012390 \h </w:instrText>
          </w:r>
          <w:r>
            <w:rPr>
              <w:noProof/>
            </w:rPr>
          </w:r>
          <w:r>
            <w:rPr>
              <w:noProof/>
            </w:rPr>
            <w:fldChar w:fldCharType="separate"/>
          </w:r>
          <w:r>
            <w:rPr>
              <w:noProof/>
            </w:rPr>
            <w:t>39</w:t>
          </w:r>
          <w:r>
            <w:rPr>
              <w:noProof/>
            </w:rPr>
            <w:fldChar w:fldCharType="end"/>
          </w:r>
        </w:p>
        <w:p w14:paraId="305EBCD0" w14:textId="77777777" w:rsidR="00BB2B08" w:rsidRDefault="00BB2B08">
          <w:pPr>
            <w:pStyle w:val="TOC4"/>
            <w:tabs>
              <w:tab w:val="right" w:leader="dot" w:pos="8296"/>
            </w:tabs>
            <w:rPr>
              <w:rFonts w:eastAsiaTheme="minorEastAsia" w:cstheme="minorBidi"/>
              <w:noProof/>
              <w:kern w:val="0"/>
              <w:sz w:val="24"/>
              <w:szCs w:val="24"/>
              <w:lang w:eastAsia="ja-JP"/>
            </w:rPr>
          </w:pPr>
          <w:r>
            <w:rPr>
              <w:rFonts w:hint="eastAsia"/>
              <w:noProof/>
            </w:rPr>
            <w:lastRenderedPageBreak/>
            <w:t>长短期记忆神经元的学习方法</w:t>
          </w:r>
          <w:r>
            <w:rPr>
              <w:noProof/>
            </w:rPr>
            <w:tab/>
          </w:r>
          <w:r>
            <w:rPr>
              <w:noProof/>
            </w:rPr>
            <w:fldChar w:fldCharType="begin"/>
          </w:r>
          <w:r>
            <w:rPr>
              <w:noProof/>
            </w:rPr>
            <w:instrText xml:space="preserve"> PAGEREF _Toc449012391 \h </w:instrText>
          </w:r>
          <w:r>
            <w:rPr>
              <w:noProof/>
            </w:rPr>
          </w:r>
          <w:r>
            <w:rPr>
              <w:noProof/>
            </w:rPr>
            <w:fldChar w:fldCharType="separate"/>
          </w:r>
          <w:r>
            <w:rPr>
              <w:noProof/>
            </w:rPr>
            <w:t>39</w:t>
          </w:r>
          <w:r>
            <w:rPr>
              <w:noProof/>
            </w:rPr>
            <w:fldChar w:fldCharType="end"/>
          </w:r>
        </w:p>
        <w:p w14:paraId="3D7E535A" w14:textId="77777777" w:rsidR="00BB2B08" w:rsidRDefault="00BB2B08">
          <w:pPr>
            <w:pStyle w:val="TOC3"/>
            <w:rPr>
              <w:rFonts w:eastAsiaTheme="minorEastAsia" w:cstheme="minorBidi"/>
              <w:noProof/>
              <w:kern w:val="0"/>
              <w:sz w:val="24"/>
              <w:szCs w:val="24"/>
              <w:lang w:eastAsia="ja-JP"/>
            </w:rPr>
          </w:pPr>
          <w:r>
            <w:rPr>
              <w:noProof/>
            </w:rPr>
            <w:t xml:space="preserve">4.3.2 </w:t>
          </w:r>
          <w:r>
            <w:rPr>
              <w:rFonts w:hint="eastAsia"/>
              <w:noProof/>
            </w:rPr>
            <w:t>基于</w:t>
          </w:r>
          <w:r>
            <w:rPr>
              <w:noProof/>
            </w:rPr>
            <w:t>“</w:t>
          </w:r>
          <w:r>
            <w:rPr>
              <w:rFonts w:hint="eastAsia"/>
              <w:noProof/>
            </w:rPr>
            <w:t>情感对序列</w:t>
          </w:r>
          <w:r>
            <w:rPr>
              <w:noProof/>
            </w:rPr>
            <w:t>”</w:t>
          </w:r>
          <w:r>
            <w:rPr>
              <w:rFonts w:hint="eastAsia"/>
              <w:noProof/>
            </w:rPr>
            <w:t>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_Toc449012392 \h </w:instrText>
          </w:r>
          <w:r>
            <w:rPr>
              <w:noProof/>
            </w:rPr>
          </w:r>
          <w:r>
            <w:rPr>
              <w:noProof/>
            </w:rPr>
            <w:fldChar w:fldCharType="separate"/>
          </w:r>
          <w:r>
            <w:rPr>
              <w:noProof/>
            </w:rPr>
            <w:t>40</w:t>
          </w:r>
          <w:r>
            <w:rPr>
              <w:noProof/>
            </w:rPr>
            <w:fldChar w:fldCharType="end"/>
          </w:r>
        </w:p>
        <w:p w14:paraId="32506ABA"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实验与分析</w:t>
          </w:r>
          <w:r>
            <w:rPr>
              <w:noProof/>
            </w:rPr>
            <w:tab/>
          </w:r>
          <w:r>
            <w:rPr>
              <w:noProof/>
            </w:rPr>
            <w:fldChar w:fldCharType="begin"/>
          </w:r>
          <w:r>
            <w:rPr>
              <w:noProof/>
            </w:rPr>
            <w:instrText xml:space="preserve"> PAGEREF _Toc449012393 \h </w:instrText>
          </w:r>
          <w:r>
            <w:rPr>
              <w:noProof/>
            </w:rPr>
          </w:r>
          <w:r>
            <w:rPr>
              <w:noProof/>
            </w:rPr>
            <w:fldChar w:fldCharType="separate"/>
          </w:r>
          <w:r>
            <w:rPr>
              <w:noProof/>
            </w:rPr>
            <w:t>41</w:t>
          </w:r>
          <w:r>
            <w:rPr>
              <w:noProof/>
            </w:rPr>
            <w:fldChar w:fldCharType="end"/>
          </w:r>
        </w:p>
        <w:p w14:paraId="521B42E7" w14:textId="77777777" w:rsidR="00BB2B08" w:rsidRDefault="00BB2B08">
          <w:pPr>
            <w:pStyle w:val="TOC3"/>
            <w:rPr>
              <w:rFonts w:eastAsiaTheme="minorEastAsia" w:cstheme="minorBidi"/>
              <w:noProof/>
              <w:kern w:val="0"/>
              <w:sz w:val="24"/>
              <w:szCs w:val="24"/>
              <w:lang w:eastAsia="ja-JP"/>
            </w:rPr>
          </w:pPr>
          <w:r>
            <w:rPr>
              <w:noProof/>
            </w:rPr>
            <w:t xml:space="preserve">4.4.1 </w:t>
          </w:r>
          <w:r>
            <w:rPr>
              <w:rFonts w:hint="eastAsia"/>
              <w:noProof/>
            </w:rPr>
            <w:t>基于统计学习方法和词袋模型的情感极性分类实验</w:t>
          </w:r>
          <w:r>
            <w:rPr>
              <w:noProof/>
            </w:rPr>
            <w:tab/>
          </w:r>
          <w:r>
            <w:rPr>
              <w:noProof/>
            </w:rPr>
            <w:fldChar w:fldCharType="begin"/>
          </w:r>
          <w:r>
            <w:rPr>
              <w:noProof/>
            </w:rPr>
            <w:instrText xml:space="preserve"> PAGEREF _Toc449012394 \h </w:instrText>
          </w:r>
          <w:r>
            <w:rPr>
              <w:noProof/>
            </w:rPr>
          </w:r>
          <w:r>
            <w:rPr>
              <w:noProof/>
            </w:rPr>
            <w:fldChar w:fldCharType="separate"/>
          </w:r>
          <w:r>
            <w:rPr>
              <w:noProof/>
            </w:rPr>
            <w:t>41</w:t>
          </w:r>
          <w:r>
            <w:rPr>
              <w:noProof/>
            </w:rPr>
            <w:fldChar w:fldCharType="end"/>
          </w:r>
        </w:p>
        <w:p w14:paraId="7AE26FE1" w14:textId="77777777" w:rsidR="00BB2B08" w:rsidRDefault="00BB2B08">
          <w:pPr>
            <w:pStyle w:val="TOC3"/>
            <w:rPr>
              <w:rFonts w:eastAsiaTheme="minorEastAsia" w:cstheme="minorBidi"/>
              <w:noProof/>
              <w:kern w:val="0"/>
              <w:sz w:val="24"/>
              <w:szCs w:val="24"/>
              <w:lang w:eastAsia="ja-JP"/>
            </w:rPr>
          </w:pPr>
          <w:r>
            <w:rPr>
              <w:noProof/>
            </w:rPr>
            <w:t xml:space="preserve">4.4.2 </w:t>
          </w:r>
          <w:r>
            <w:rPr>
              <w:rFonts w:hint="eastAsia"/>
              <w:noProof/>
            </w:rPr>
            <w:t>基于带</w:t>
          </w:r>
          <w:r>
            <w:rPr>
              <w:noProof/>
            </w:rPr>
            <w:t>“</w:t>
          </w:r>
          <w:r>
            <w:rPr>
              <w:rFonts w:hint="eastAsia"/>
              <w:noProof/>
            </w:rPr>
            <w:t>长短期记忆单元</w:t>
          </w:r>
          <w:r>
            <w:rPr>
              <w:noProof/>
            </w:rPr>
            <w:t>”</w:t>
          </w:r>
          <w:r>
            <w:rPr>
              <w:rFonts w:hint="eastAsia"/>
              <w:noProof/>
            </w:rPr>
            <w:t>（</w:t>
          </w:r>
          <w:r>
            <w:rPr>
              <w:noProof/>
            </w:rPr>
            <w:t>LSTM</w:t>
          </w:r>
          <w:r>
            <w:rPr>
              <w:rFonts w:hint="eastAsia"/>
              <w:noProof/>
            </w:rPr>
            <w:t>）的</w:t>
          </w:r>
          <w:r>
            <w:rPr>
              <w:noProof/>
            </w:rPr>
            <w:t>“</w:t>
          </w:r>
          <w:r>
            <w:rPr>
              <w:rFonts w:hint="eastAsia"/>
              <w:noProof/>
            </w:rPr>
            <w:t>循环神经网络</w:t>
          </w:r>
          <w:r>
            <w:rPr>
              <w:noProof/>
            </w:rPr>
            <w:t>”</w:t>
          </w:r>
          <w:r>
            <w:rPr>
              <w:rFonts w:hint="eastAsia"/>
              <w:noProof/>
            </w:rPr>
            <w:t>（</w:t>
          </w:r>
          <w:r>
            <w:rPr>
              <w:noProof/>
            </w:rPr>
            <w:t>RNN</w:t>
          </w:r>
          <w:r>
            <w:rPr>
              <w:rFonts w:hint="eastAsia"/>
              <w:noProof/>
            </w:rPr>
            <w:t>）的情感极性分类实验</w:t>
          </w:r>
          <w:r>
            <w:rPr>
              <w:noProof/>
            </w:rPr>
            <w:tab/>
          </w:r>
          <w:r>
            <w:rPr>
              <w:noProof/>
            </w:rPr>
            <w:fldChar w:fldCharType="begin"/>
          </w:r>
          <w:r>
            <w:rPr>
              <w:noProof/>
            </w:rPr>
            <w:instrText xml:space="preserve"> PAGEREF _Toc449012395 \h </w:instrText>
          </w:r>
          <w:r>
            <w:rPr>
              <w:noProof/>
            </w:rPr>
          </w:r>
          <w:r>
            <w:rPr>
              <w:noProof/>
            </w:rPr>
            <w:fldChar w:fldCharType="separate"/>
          </w:r>
          <w:r>
            <w:rPr>
              <w:noProof/>
            </w:rPr>
            <w:t>43</w:t>
          </w:r>
          <w:r>
            <w:rPr>
              <w:noProof/>
            </w:rPr>
            <w:fldChar w:fldCharType="end"/>
          </w:r>
        </w:p>
        <w:p w14:paraId="5BEB1461" w14:textId="77777777" w:rsidR="00BB2B08" w:rsidRDefault="00BB2B08">
          <w:pPr>
            <w:pStyle w:val="TOC3"/>
            <w:rPr>
              <w:rFonts w:eastAsiaTheme="minorEastAsia" w:cstheme="minorBidi"/>
              <w:noProof/>
              <w:kern w:val="0"/>
              <w:sz w:val="24"/>
              <w:szCs w:val="24"/>
              <w:lang w:eastAsia="ja-JP"/>
            </w:rPr>
          </w:pPr>
          <w:r>
            <w:rPr>
              <w:noProof/>
            </w:rPr>
            <w:t xml:space="preserve">4.4.3 GIF </w:t>
          </w:r>
          <w:r>
            <w:rPr>
              <w:rFonts w:hint="eastAsia"/>
              <w:noProof/>
            </w:rPr>
            <w:t>视频情感分类综合实验</w:t>
          </w:r>
          <w:r>
            <w:rPr>
              <w:noProof/>
            </w:rPr>
            <w:tab/>
          </w:r>
          <w:r>
            <w:rPr>
              <w:noProof/>
            </w:rPr>
            <w:fldChar w:fldCharType="begin"/>
          </w:r>
          <w:r>
            <w:rPr>
              <w:noProof/>
            </w:rPr>
            <w:instrText xml:space="preserve"> PAGEREF _Toc449012396 \h </w:instrText>
          </w:r>
          <w:r>
            <w:rPr>
              <w:noProof/>
            </w:rPr>
          </w:r>
          <w:r>
            <w:rPr>
              <w:noProof/>
            </w:rPr>
            <w:fldChar w:fldCharType="separate"/>
          </w:r>
          <w:r>
            <w:rPr>
              <w:noProof/>
            </w:rPr>
            <w:t>44</w:t>
          </w:r>
          <w:r>
            <w:rPr>
              <w:noProof/>
            </w:rPr>
            <w:fldChar w:fldCharType="end"/>
          </w:r>
        </w:p>
        <w:p w14:paraId="6479C100" w14:textId="77777777" w:rsidR="00BB2B08" w:rsidRDefault="00BB2B08">
          <w:pPr>
            <w:pStyle w:val="TOC3"/>
            <w:rPr>
              <w:rFonts w:eastAsiaTheme="minorEastAsia" w:cstheme="minorBidi"/>
              <w:noProof/>
              <w:kern w:val="0"/>
              <w:sz w:val="24"/>
              <w:szCs w:val="24"/>
              <w:lang w:eastAsia="ja-JP"/>
            </w:rPr>
          </w:pPr>
          <w:r>
            <w:rPr>
              <w:noProof/>
            </w:rPr>
            <w:t xml:space="preserve">4.4.4 </w:t>
          </w:r>
          <w:r>
            <w:rPr>
              <w:rFonts w:hint="eastAsia"/>
              <w:noProof/>
            </w:rPr>
            <w:t>分类实例分析</w:t>
          </w:r>
          <w:r>
            <w:rPr>
              <w:noProof/>
            </w:rPr>
            <w:tab/>
          </w:r>
          <w:r>
            <w:rPr>
              <w:noProof/>
            </w:rPr>
            <w:fldChar w:fldCharType="begin"/>
          </w:r>
          <w:r>
            <w:rPr>
              <w:noProof/>
            </w:rPr>
            <w:instrText xml:space="preserve"> PAGEREF _Toc449012397 \h </w:instrText>
          </w:r>
          <w:r>
            <w:rPr>
              <w:noProof/>
            </w:rPr>
          </w:r>
          <w:r>
            <w:rPr>
              <w:noProof/>
            </w:rPr>
            <w:fldChar w:fldCharType="separate"/>
          </w:r>
          <w:r>
            <w:rPr>
              <w:noProof/>
            </w:rPr>
            <w:t>45</w:t>
          </w:r>
          <w:r>
            <w:rPr>
              <w:noProof/>
            </w:rPr>
            <w:fldChar w:fldCharType="end"/>
          </w:r>
        </w:p>
        <w:p w14:paraId="2DEE0F31" w14:textId="77777777" w:rsidR="00BB2B08" w:rsidRDefault="00BB2B08">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_Toc449012398 \h </w:instrText>
          </w:r>
          <w:r>
            <w:rPr>
              <w:noProof/>
            </w:rPr>
          </w:r>
          <w:r>
            <w:rPr>
              <w:noProof/>
            </w:rPr>
            <w:fldChar w:fldCharType="separate"/>
          </w:r>
          <w:r>
            <w:rPr>
              <w:noProof/>
            </w:rPr>
            <w:t>46</w:t>
          </w:r>
          <w:r>
            <w:rPr>
              <w:noProof/>
            </w:rPr>
            <w:fldChar w:fldCharType="end"/>
          </w:r>
        </w:p>
        <w:p w14:paraId="20C99DC0"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sidRPr="00A84EA0">
            <w:rPr>
              <w:rFonts w:ascii="SimSun" w:eastAsia="SimSun" w:hAnsi="SimSun" w:cs="SimSun"/>
              <w:noProof/>
            </w:rPr>
            <w:t>GSO-2015</w:t>
          </w:r>
          <w:r w:rsidRPr="00A84EA0">
            <w:rPr>
              <w:rFonts w:ascii="SimSun" w:eastAsia="SimSun" w:hAnsi="SimSun" w:cs="SimSun" w:hint="eastAsia"/>
              <w:noProof/>
            </w:rPr>
            <w:t>数据集</w:t>
          </w:r>
          <w:r>
            <w:rPr>
              <w:noProof/>
            </w:rPr>
            <w:tab/>
          </w:r>
          <w:r>
            <w:rPr>
              <w:noProof/>
            </w:rPr>
            <w:fldChar w:fldCharType="begin"/>
          </w:r>
          <w:r>
            <w:rPr>
              <w:noProof/>
            </w:rPr>
            <w:instrText xml:space="preserve"> PAGEREF _Toc449012399 \h </w:instrText>
          </w:r>
          <w:r>
            <w:rPr>
              <w:noProof/>
            </w:rPr>
          </w:r>
          <w:r>
            <w:rPr>
              <w:noProof/>
            </w:rPr>
            <w:fldChar w:fldCharType="separate"/>
          </w:r>
          <w:r>
            <w:rPr>
              <w:noProof/>
            </w:rPr>
            <w:t>48</w:t>
          </w:r>
          <w:r>
            <w:rPr>
              <w:noProof/>
            </w:rPr>
            <w:fldChar w:fldCharType="end"/>
          </w:r>
        </w:p>
        <w:p w14:paraId="71B58525"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_Toc449012400 \h </w:instrText>
          </w:r>
          <w:r>
            <w:rPr>
              <w:noProof/>
            </w:rPr>
          </w:r>
          <w:r>
            <w:rPr>
              <w:noProof/>
            </w:rPr>
            <w:fldChar w:fldCharType="separate"/>
          </w:r>
          <w:r>
            <w:rPr>
              <w:noProof/>
            </w:rPr>
            <w:t>48</w:t>
          </w:r>
          <w:r>
            <w:rPr>
              <w:noProof/>
            </w:rPr>
            <w:fldChar w:fldCharType="end"/>
          </w:r>
        </w:p>
        <w:p w14:paraId="5BC1D7B2"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_Toc449012401 \h </w:instrText>
          </w:r>
          <w:r>
            <w:rPr>
              <w:noProof/>
            </w:rPr>
          </w:r>
          <w:r>
            <w:rPr>
              <w:noProof/>
            </w:rPr>
            <w:fldChar w:fldCharType="separate"/>
          </w:r>
          <w:r>
            <w:rPr>
              <w:noProof/>
            </w:rPr>
            <w:t>49</w:t>
          </w:r>
          <w:r>
            <w:rPr>
              <w:noProof/>
            </w:rPr>
            <w:fldChar w:fldCharType="end"/>
          </w:r>
        </w:p>
        <w:p w14:paraId="367CC039"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_Toc449012402 \h </w:instrText>
          </w:r>
          <w:r>
            <w:rPr>
              <w:noProof/>
            </w:rPr>
          </w:r>
          <w:r>
            <w:rPr>
              <w:noProof/>
            </w:rPr>
            <w:fldChar w:fldCharType="separate"/>
          </w:r>
          <w:r>
            <w:rPr>
              <w:noProof/>
            </w:rPr>
            <w:t>51</w:t>
          </w:r>
          <w:r>
            <w:rPr>
              <w:noProof/>
            </w:rPr>
            <w:fldChar w:fldCharType="end"/>
          </w:r>
        </w:p>
        <w:p w14:paraId="6AE72E82"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_Toc449012403 \h </w:instrText>
          </w:r>
          <w:r>
            <w:rPr>
              <w:noProof/>
            </w:rPr>
          </w:r>
          <w:r>
            <w:rPr>
              <w:noProof/>
            </w:rPr>
            <w:fldChar w:fldCharType="separate"/>
          </w:r>
          <w:r>
            <w:rPr>
              <w:noProof/>
            </w:rPr>
            <w:t>52</w:t>
          </w:r>
          <w:r>
            <w:rPr>
              <w:noProof/>
            </w:rPr>
            <w:fldChar w:fldCharType="end"/>
          </w:r>
        </w:p>
        <w:p w14:paraId="41F02F55"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_Toc449012404 \h </w:instrText>
          </w:r>
          <w:r>
            <w:rPr>
              <w:noProof/>
            </w:rPr>
          </w:r>
          <w:r>
            <w:rPr>
              <w:noProof/>
            </w:rPr>
            <w:fldChar w:fldCharType="separate"/>
          </w:r>
          <w:r>
            <w:rPr>
              <w:noProof/>
            </w:rPr>
            <w:t>52</w:t>
          </w:r>
          <w:r>
            <w:rPr>
              <w:noProof/>
            </w:rPr>
            <w:fldChar w:fldCharType="end"/>
          </w:r>
        </w:p>
        <w:p w14:paraId="36549E54" w14:textId="77777777" w:rsidR="00BB2B08" w:rsidRDefault="00BB2B08">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_Toc449012405 \h </w:instrText>
          </w:r>
          <w:r>
            <w:rPr>
              <w:noProof/>
            </w:rPr>
          </w:r>
          <w:r>
            <w:rPr>
              <w:noProof/>
            </w:rPr>
            <w:fldChar w:fldCharType="separate"/>
          </w:r>
          <w:r>
            <w:rPr>
              <w:noProof/>
            </w:rPr>
            <w:t>52</w:t>
          </w:r>
          <w:r>
            <w:rPr>
              <w:noProof/>
            </w:rPr>
            <w:fldChar w:fldCharType="end"/>
          </w:r>
        </w:p>
        <w:p w14:paraId="674ADD2C" w14:textId="77777777" w:rsidR="00BB2B08" w:rsidRDefault="00BB2B08">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_Toc449012406 \h </w:instrText>
          </w:r>
          <w:r>
            <w:rPr>
              <w:noProof/>
            </w:rPr>
          </w:r>
          <w:r>
            <w:rPr>
              <w:noProof/>
            </w:rPr>
            <w:fldChar w:fldCharType="separate"/>
          </w:r>
          <w:r>
            <w:rPr>
              <w:noProof/>
            </w:rPr>
            <w:t>54</w:t>
          </w:r>
          <w:r>
            <w:rPr>
              <w:noProof/>
            </w:rPr>
            <w:fldChar w:fldCharType="end"/>
          </w:r>
        </w:p>
        <w:p w14:paraId="5577F692" w14:textId="1121D253" w:rsidR="00B229C2" w:rsidRDefault="00486202" w:rsidP="00EE26C2">
          <w:pPr>
            <w:spacing w:line="360" w:lineRule="auto"/>
            <w:sectPr w:rsidR="00B229C2" w:rsidSect="006E5144">
              <w:headerReference w:type="default" r:id="rId15"/>
              <w:footerReference w:type="default" r:id="rId16"/>
              <w:pgSz w:w="11906" w:h="16838"/>
              <w:pgMar w:top="1440" w:right="1800" w:bottom="1440" w:left="1800" w:header="851" w:footer="992" w:gutter="0"/>
              <w:pgNumType w:start="1"/>
              <w:cols w:space="425"/>
              <w:docGrid w:type="lines" w:linePitch="312"/>
            </w:sectPr>
          </w:pPr>
          <w:r>
            <w:rPr>
              <w:rFonts w:ascii="宋体" w:hAnsi="宋体"/>
              <w:sz w:val="24"/>
              <w:szCs w:val="24"/>
            </w:rPr>
            <w:fldChar w:fldCharType="end"/>
          </w:r>
        </w:p>
      </w:sdtContent>
    </w:sdt>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64" w:name="_Toc448479860"/>
      <w:bookmarkStart w:id="65" w:name="_Toc449012352"/>
      <w:r w:rsidRPr="008877EA">
        <w:rPr>
          <w:rFonts w:hint="eastAsia"/>
        </w:rPr>
        <w:t>第一章</w:t>
      </w:r>
      <w:r w:rsidRPr="008877EA">
        <w:t xml:space="preserve"> </w:t>
      </w:r>
      <w:r w:rsidRPr="008877EA">
        <w:t>绪论</w:t>
      </w:r>
      <w:bookmarkEnd w:id="64"/>
      <w:bookmarkEnd w:id="65"/>
    </w:p>
    <w:p w14:paraId="2DABDA1D" w14:textId="5065040D" w:rsidR="00FB5345" w:rsidRPr="00DD178F" w:rsidRDefault="001961EF" w:rsidP="00EE26C2">
      <w:pPr>
        <w:pStyle w:val="a0"/>
        <w:spacing w:line="360" w:lineRule="auto"/>
      </w:pPr>
      <w:bookmarkStart w:id="66" w:name="_Toc448479861"/>
      <w:bookmarkStart w:id="67" w:name="_Toc449012353"/>
      <w:r>
        <w:t xml:space="preserve">1.1 </w:t>
      </w:r>
      <w:r w:rsidR="007201B6">
        <w:rPr>
          <w:rFonts w:hint="eastAsia"/>
        </w:rPr>
        <w:t>研究</w:t>
      </w:r>
      <w:r w:rsidR="00FB5345" w:rsidRPr="00DD178F">
        <w:rPr>
          <w:rFonts w:hint="eastAsia"/>
        </w:rPr>
        <w:t>意</w:t>
      </w:r>
      <w:r w:rsidR="00FB5345" w:rsidRPr="00DD178F">
        <w:t>义</w:t>
      </w:r>
      <w:bookmarkEnd w:id="66"/>
      <w:r w:rsidR="007201B6">
        <w:t>及问题背景</w:t>
      </w:r>
      <w:bookmarkEnd w:id="67"/>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w:t>
      </w:r>
      <w:r w:rsidR="00D93256">
        <w:lastRenderedPageBreak/>
        <w:t>较难的研究性问题。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pPr>
      <w:r w:rsidRPr="007201B6">
        <w:rPr>
          <w:noProof/>
          <w:lang w:eastAsia="en-US"/>
        </w:rPr>
        <w:drawing>
          <wp:inline distT="0" distB="0" distL="0" distR="0" wp14:anchorId="78C4E4C6" wp14:editId="129E1C4F">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1545" cy="980069"/>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68" w:name="_Toc448479862"/>
      <w:bookmarkStart w:id="69" w:name="_Toc449012354"/>
      <w:r>
        <w:t xml:space="preserve">1.2 </w:t>
      </w:r>
      <w:r w:rsidR="00FB5345" w:rsidRPr="0061125C">
        <w:rPr>
          <w:rFonts w:hint="eastAsia"/>
        </w:rPr>
        <w:t>研究</w:t>
      </w:r>
      <w:r w:rsidR="00FB5345" w:rsidRPr="0061125C">
        <w:t>现</w:t>
      </w:r>
      <w:r w:rsidR="00FB5345" w:rsidRPr="0061125C">
        <w:rPr>
          <w:rFonts w:hint="eastAsia"/>
        </w:rPr>
        <w:t>状</w:t>
      </w:r>
      <w:bookmarkEnd w:id="68"/>
      <w:bookmarkEnd w:id="69"/>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w:t>
      </w:r>
      <w:r w:rsidR="00C17A2A">
        <w:rPr>
          <w:rFonts w:hint="eastAsia"/>
        </w:rPr>
        <w:lastRenderedPageBreak/>
        <w:t>频的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70" w:name="_Toc448479863"/>
      <w:bookmarkStart w:id="71" w:name="_Toc449012355"/>
      <w:r>
        <w:t xml:space="preserve">1.2.1 </w:t>
      </w:r>
      <w:r w:rsidR="00FB5345" w:rsidRPr="00675F79">
        <w:rPr>
          <w:rFonts w:hint="eastAsia"/>
        </w:rPr>
        <w:t>文本情感分析</w:t>
      </w:r>
      <w:bookmarkEnd w:id="70"/>
      <w:bookmarkEnd w:id="71"/>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72" w:name="_Toc448479864"/>
      <w:bookmarkStart w:id="73" w:name="_Toc449012356"/>
      <w:r>
        <w:t>基于情感</w:t>
      </w:r>
      <w:r>
        <w:rPr>
          <w:rFonts w:hint="eastAsia"/>
        </w:rPr>
        <w:t>知识</w:t>
      </w:r>
      <w:r>
        <w:t>的</w:t>
      </w:r>
      <w:r w:rsidR="00FB5345" w:rsidRPr="00675F79">
        <w:t>无监督方法</w:t>
      </w:r>
      <w:bookmarkEnd w:id="72"/>
      <w:bookmarkEnd w:id="73"/>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74" w:name="_Toc448479865"/>
      <w:bookmarkStart w:id="75" w:name="_Toc449012357"/>
      <w:r w:rsidRPr="0096001F">
        <w:t>有</w:t>
      </w:r>
      <w:r w:rsidRPr="0096001F">
        <w:rPr>
          <w:rFonts w:hint="eastAsia"/>
        </w:rPr>
        <w:t>监督</w:t>
      </w:r>
      <w:r w:rsidRPr="0096001F">
        <w:t>方法</w:t>
      </w:r>
      <w:bookmarkEnd w:id="74"/>
      <w:bookmarkEnd w:id="75"/>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t>在</w:t>
      </w:r>
      <w:r>
        <w:t>第一个步骤中，需要根据</w:t>
      </w:r>
      <w:r w:rsidR="001450D9">
        <w:t>实际</w:t>
      </w:r>
      <w:r>
        <w:t>问题的需要，设计合适的特征，</w:t>
      </w:r>
      <w:r>
        <w:rPr>
          <w:rFonts w:hint="eastAsia"/>
        </w:rPr>
        <w:t>常</w:t>
      </w:r>
      <w:r>
        <w:t>见</w:t>
      </w:r>
      <w:r>
        <w:rPr>
          <w:rFonts w:hint="eastAsia"/>
        </w:rPr>
        <w:t>的</w:t>
      </w:r>
      <w:r>
        <w:t>有 n-</w:t>
      </w:r>
      <w:r>
        <w:lastRenderedPageBreak/>
        <w:t>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[45]</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4B0CCF28" w:rsidR="00FB5345" w:rsidRDefault="001961EF" w:rsidP="00563CE5">
      <w:pPr>
        <w:pStyle w:val="a2"/>
      </w:pPr>
      <w:bookmarkStart w:id="76" w:name="_Toc448479866"/>
      <w:bookmarkStart w:id="77" w:name="_Toc449012358"/>
      <w:r>
        <w:t xml:space="preserve">1.2.2 </w:t>
      </w:r>
      <w:r w:rsidR="00F15964">
        <w:t>社交网络</w:t>
      </w:r>
      <w:r w:rsidR="00FB5345">
        <w:t>情感分析</w:t>
      </w:r>
      <w:r w:rsidR="00FB5345">
        <w:rPr>
          <w:rFonts w:hint="eastAsia"/>
        </w:rPr>
        <w:t>现状</w:t>
      </w:r>
      <w:bookmarkEnd w:id="76"/>
      <w:bookmarkEnd w:id="77"/>
    </w:p>
    <w:p w14:paraId="00B21497" w14:textId="49E87845"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15964">
        <w:t>英文</w:t>
      </w:r>
      <w:r w:rsidR="00F15964">
        <w:rPr>
          <w:rFonts w:hint="eastAsia"/>
        </w:rPr>
        <w:t>语料</w:t>
      </w:r>
      <w:r w:rsidR="00FB5345">
        <w:t>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w:t>
      </w:r>
      <w:r w:rsidR="00FB5345">
        <w:rPr>
          <w:rFonts w:hint="eastAsia"/>
        </w:rPr>
        <w:lastRenderedPageBreak/>
        <w:t>gram(</w:t>
      </w:r>
      <w:r w:rsidR="00FB5345">
        <w:t>二元文法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78" w:name="_Toc448479867"/>
      <w:bookmarkStart w:id="79" w:name="_Toc449012359"/>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78"/>
      <w:bookmarkEnd w:id="79"/>
    </w:p>
    <w:p w14:paraId="134B54FD" w14:textId="0ED170B1" w:rsidR="00FB5345" w:rsidRPr="00895255" w:rsidRDefault="00091240" w:rsidP="007E5207">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7E5207">
        <w:rPr>
          <w:rFonts w:hint="eastAsia"/>
        </w:rPr>
        <w:t>都是</w:t>
      </w:r>
      <w:r w:rsidR="00FB5345" w:rsidRPr="00895255">
        <w:t>早期融合</w:t>
      </w:r>
      <w:r w:rsidR="00FB5345" w:rsidRPr="00895255">
        <w:rPr>
          <w:rFonts w:hint="eastAsia"/>
        </w:rPr>
        <w:t>手段</w:t>
      </w:r>
      <w:r w:rsidR="007E5207">
        <w:t>（</w:t>
      </w:r>
      <w:r w:rsidR="007E5207">
        <w:rPr>
          <w:rFonts w:hint="eastAsia"/>
        </w:rPr>
        <w:t>如图</w:t>
      </w:r>
      <w:r w:rsidR="007E5207">
        <w:t>1.3</w:t>
      </w:r>
      <w:r w:rsidR="007E5207">
        <w:rPr>
          <w:rFonts w:hint="eastAsia"/>
        </w:rPr>
        <w:t>所示</w:t>
      </w:r>
      <w:r w:rsidR="007E5207">
        <w:t>），</w:t>
      </w:r>
      <w:r w:rsidR="00FB5345" w:rsidRPr="00895255">
        <w:t>需要为每一个情感类别训练一个分类器。</w:t>
      </w:r>
      <w:r w:rsidR="00292A03">
        <w:t>另一种特征融合的</w:t>
      </w:r>
      <w:r w:rsidR="00292A03">
        <w:rPr>
          <w:rFonts w:hint="eastAsia"/>
        </w:rPr>
        <w:t>手段</w:t>
      </w:r>
      <w:r w:rsidR="00292A03">
        <w:t>是晚期融合，</w:t>
      </w:r>
      <w:r w:rsidR="00724F88">
        <w:t xml:space="preserve"> </w:t>
      </w:r>
      <w:r w:rsidR="00724F88">
        <w:rPr>
          <w:rFonts w:hint="eastAsia"/>
        </w:rPr>
        <w:t>两种融合</w:t>
      </w:r>
      <w:r w:rsidR="00724F88">
        <w:t>方式的</w:t>
      </w:r>
      <w:r w:rsidR="00292A03">
        <w:rPr>
          <w:rFonts w:hint="eastAsia"/>
        </w:rPr>
        <w:t>区别</w:t>
      </w:r>
      <w:r w:rsidR="00292A03">
        <w:t>如下图所示。</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80" w:name="_Toc448479868"/>
    </w:p>
    <w:p w14:paraId="1F103A12" w14:textId="346D8F2F" w:rsidR="00FB5345" w:rsidRDefault="001961EF" w:rsidP="00EE26C2">
      <w:pPr>
        <w:pStyle w:val="a2"/>
      </w:pPr>
      <w:bookmarkStart w:id="81" w:name="_Toc449012360"/>
      <w:r>
        <w:t xml:space="preserve">1.2.4 </w:t>
      </w:r>
      <w:r w:rsidR="00BE4252">
        <w:t>动态</w:t>
      </w:r>
      <w:r w:rsidR="00BE4252">
        <w:rPr>
          <w:rFonts w:hint="eastAsia"/>
        </w:rPr>
        <w:t>视频</w:t>
      </w:r>
      <w:r w:rsidR="00FB5345">
        <w:rPr>
          <w:rFonts w:hint="eastAsia"/>
        </w:rPr>
        <w:t>情感分析</w:t>
      </w:r>
      <w:bookmarkEnd w:id="80"/>
      <w:bookmarkEnd w:id="81"/>
    </w:p>
    <w:p w14:paraId="51F4EC7A" w14:textId="68CEA4BE" w:rsidR="00B90480" w:rsidRDefault="00FB5345" w:rsidP="005E5860">
      <w:pPr>
        <w:pStyle w:val="a"/>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w:t>
      </w:r>
      <w:r w:rsidR="00E37031">
        <w:rPr>
          <w:rFonts w:hint="eastAsia"/>
        </w:rPr>
        <w:lastRenderedPageBreak/>
        <w:t>色</w:t>
      </w:r>
      <w:r w:rsidR="00E37031">
        <w:t>直方图等等。GIF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E37031">
        <w:t>是构建深度神经网络，期望通过大量的带监督数据和训练让神经网络自主学习上述特征。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82" w:name="_Toc448479869"/>
      <w:bookmarkStart w:id="83" w:name="_Toc449012361"/>
      <w:r>
        <w:t xml:space="preserve">1.3 </w:t>
      </w:r>
      <w:r w:rsidR="00FB5345">
        <w:rPr>
          <w:rFonts w:hint="eastAsia"/>
        </w:rPr>
        <w:t>本文的研究内容</w:t>
      </w:r>
      <w:bookmarkEnd w:id="82"/>
      <w:bookmarkEnd w:id="83"/>
    </w:p>
    <w:p w14:paraId="36920727" w14:textId="77777777" w:rsidR="0021613E"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rsidR="0021613E">
        <w:t>展开：</w:t>
      </w:r>
    </w:p>
    <w:p w14:paraId="2B40A15C" w14:textId="756EE3A8" w:rsidR="0021613E" w:rsidRDefault="0021613E" w:rsidP="00F508E3">
      <w:pPr>
        <w:pStyle w:val="a"/>
        <w:numPr>
          <w:ilvl w:val="0"/>
          <w:numId w:val="17"/>
        </w:numPr>
      </w:pPr>
      <w:r>
        <w:rPr>
          <w:rFonts w:hint="eastAsia"/>
        </w:rPr>
        <w:t>针对</w:t>
      </w:r>
      <w:r w:rsidR="00FB5345">
        <w:t>GIF</w:t>
      </w:r>
      <w:r w:rsidR="00FB5345">
        <w:rPr>
          <w:rFonts w:hint="eastAsia"/>
        </w:rPr>
        <w:t>情感分析问题</w:t>
      </w:r>
      <w:r w:rsidR="00A93E55">
        <w:t>缺乏完整的</w:t>
      </w:r>
      <w:r w:rsidR="00A93E55">
        <w:rPr>
          <w:rFonts w:hint="eastAsia"/>
        </w:rPr>
        <w:t>概念语义体系</w:t>
      </w:r>
      <w:r>
        <w:t>问题</w:t>
      </w:r>
      <w:r w:rsidR="00FB5345"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4140E00A" w14:textId="0C71DE14" w:rsidR="00E37031" w:rsidRDefault="0021613E" w:rsidP="00F508E3">
      <w:pPr>
        <w:pStyle w:val="a"/>
        <w:numPr>
          <w:ilvl w:val="0"/>
          <w:numId w:val="17"/>
        </w:numPr>
      </w:pPr>
      <w:r>
        <w:t>针对</w:t>
      </w:r>
      <w:r w:rsidR="00FB5345">
        <w:t>GIF动画情感分析</w:t>
      </w:r>
      <w:r w:rsidR="00A93E55">
        <w:t>缺乏有效的</w:t>
      </w:r>
      <w:r>
        <w:t>时序表示</w:t>
      </w:r>
      <w:r w:rsidR="00E37031">
        <w:t>问题，</w:t>
      </w:r>
      <w:r w:rsidR="00E37031">
        <w:rPr>
          <w:rFonts w:hint="eastAsia"/>
        </w:rPr>
        <w:t>我们</w:t>
      </w:r>
      <w:r w:rsidR="00E37031">
        <w:t>提出了一个时序特征表示—“情感对序列”(SentiPair Sequence)</w:t>
      </w:r>
      <w:r w:rsidR="007D0D4B">
        <w:t>以及一个</w:t>
      </w:r>
      <w:r w:rsidR="007D0D4B">
        <w:rPr>
          <w:rFonts w:hint="eastAsia"/>
        </w:rPr>
        <w:t>基于</w:t>
      </w:r>
      <w:r w:rsidR="007D0D4B">
        <w:t>带“</w:t>
      </w:r>
      <w:r w:rsidR="007D0D4B">
        <w:rPr>
          <w:rFonts w:hint="eastAsia"/>
        </w:rPr>
        <w:t>长短期</w:t>
      </w:r>
      <w:r w:rsidR="007D0D4B">
        <w:t>记忆单元”（LSTM）</w:t>
      </w:r>
      <w:r w:rsidR="007D0D4B">
        <w:rPr>
          <w:rFonts w:hint="eastAsia"/>
        </w:rPr>
        <w:t>和循环神经网络</w:t>
      </w:r>
      <w:r w:rsidR="007D0D4B">
        <w:t>（RNN）的 GIF</w:t>
      </w:r>
      <w:r w:rsidR="007D0D4B">
        <w:rPr>
          <w:rFonts w:hint="eastAsia"/>
        </w:rPr>
        <w:t xml:space="preserve"> 视频时序</w:t>
      </w:r>
      <w:r w:rsidR="007D0D4B">
        <w:t>分析方法</w:t>
      </w:r>
      <w:r w:rsidR="00E37031">
        <w:t>。</w:t>
      </w:r>
    </w:p>
    <w:p w14:paraId="4E6C36F9" w14:textId="2FCF185E" w:rsidR="0021613E" w:rsidRDefault="0021613E" w:rsidP="00F508E3">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E612C9" w14:textId="77777777" w:rsidR="00A023BF" w:rsidRDefault="002E5D32" w:rsidP="005E5860">
      <w:pPr>
        <w:pStyle w:val="a"/>
      </w:pPr>
      <w:r>
        <w:rPr>
          <w:rFonts w:hint="eastAsia"/>
        </w:rPr>
        <w:t>我们</w:t>
      </w:r>
      <w:r w:rsidR="00F508E3">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151CACE3" w14:textId="3298BB7A" w:rsidR="00A023BF" w:rsidRDefault="00FB5345" w:rsidP="005E5860">
      <w:pPr>
        <w:pStyle w:val="a"/>
      </w:pPr>
      <w:r>
        <w:rPr>
          <w:rFonts w:hint="eastAsia"/>
        </w:rPr>
        <w:lastRenderedPageBreak/>
        <w:t>针对</w:t>
      </w:r>
      <w:r>
        <w:t>GIF</w:t>
      </w:r>
      <w:r>
        <w:rPr>
          <w:rFonts w:hint="eastAsia"/>
        </w:rPr>
        <w:t xml:space="preserve"> 动画情感</w:t>
      </w:r>
      <w:r w:rsidR="002E5D32">
        <w:t>分析领域缺乏完整的</w:t>
      </w:r>
      <w:r w:rsidR="002E5D32">
        <w:rPr>
          <w:rFonts w:hint="eastAsia"/>
        </w:rPr>
        <w:t>概念语义体系</w:t>
      </w:r>
      <w:r>
        <w:t xml:space="preserve">问题， </w:t>
      </w:r>
      <w:r>
        <w:rPr>
          <w:rFonts w:hint="eastAsia"/>
        </w:rPr>
        <w:t>我们</w:t>
      </w:r>
      <w:r>
        <w:t>提出了GIF</w:t>
      </w:r>
      <w:r>
        <w:rPr>
          <w:rFonts w:hint="eastAsia"/>
        </w:rPr>
        <w:t xml:space="preserve"> </w:t>
      </w:r>
      <w:r w:rsidR="002E5D32">
        <w:rPr>
          <w:rFonts w:hint="eastAsia"/>
        </w:rPr>
        <w:t>情感分析</w:t>
      </w:r>
      <w:r>
        <w:rPr>
          <w:rFonts w:hint="eastAsia"/>
        </w:rPr>
        <w:t>的</w:t>
      </w:r>
      <w:r w:rsidR="00097C43">
        <w:t>概念语义体系结构</w:t>
      </w:r>
      <w:r>
        <w:t xml:space="preserve"> GSO</w:t>
      </w:r>
      <w:r w:rsidR="00097C43">
        <w:t>（GIF Sentiment Onotology）</w:t>
      </w:r>
      <w:r>
        <w:t>。</w:t>
      </w:r>
      <w:r w:rsidR="00BE0C49">
        <w:t>构建的思路如下：</w:t>
      </w:r>
      <w:r w:rsidR="00D36A7A">
        <w:rPr>
          <w:rFonts w:hint="eastAsia"/>
        </w:rPr>
        <w:t>我们</w:t>
      </w:r>
      <w:r w:rsidR="00D36A7A">
        <w:t>首先从一个成熟的单词网络（WordNet）中筛选概念语义来构成我们的概念语义体系。</w:t>
      </w:r>
      <w:r w:rsidR="00BE0C49">
        <w:t>筛选的工作会用到</w:t>
      </w:r>
      <w:r w:rsidR="00D36A7A">
        <w:rPr>
          <w:rFonts w:hint="eastAsia"/>
        </w:rPr>
        <w:t>我们</w:t>
      </w:r>
      <w:r w:rsidR="0059394C">
        <w:rPr>
          <w:rFonts w:hint="eastAsia"/>
        </w:rPr>
        <w:t>提出</w:t>
      </w:r>
      <w:r w:rsidR="00BE0C49">
        <w:t>的</w:t>
      </w:r>
      <w:r w:rsidR="0059394C">
        <w:t>两个权值，</w:t>
      </w:r>
      <w:r w:rsidR="0059394C">
        <w:rPr>
          <w:rFonts w:hint="eastAsia"/>
        </w:rPr>
        <w:t>一个</w:t>
      </w:r>
      <w:r w:rsidR="0059394C">
        <w:t>是 S</w:t>
      </w:r>
      <w:r w:rsidR="0059394C">
        <w:rPr>
          <w:rFonts w:hint="eastAsia"/>
        </w:rPr>
        <w:t>en</w:t>
      </w:r>
      <w:r w:rsidR="0059394C">
        <w:t>tiWeight</w:t>
      </w:r>
      <w:r w:rsidR="0059394C">
        <w:rPr>
          <w:rFonts w:hint="eastAsia"/>
        </w:rPr>
        <w:t xml:space="preserve"> 情感</w:t>
      </w:r>
      <w:r w:rsidR="0059394C">
        <w:t>权值，</w:t>
      </w:r>
      <w:r w:rsidR="0059394C">
        <w:rPr>
          <w:rFonts w:hint="eastAsia"/>
        </w:rPr>
        <w:t>负责</w:t>
      </w:r>
      <w:r w:rsidR="0059394C">
        <w:t>考察概念语义的情感倾向程度，</w:t>
      </w:r>
      <w:r w:rsidR="0059394C">
        <w:rPr>
          <w:rFonts w:hint="eastAsia"/>
        </w:rPr>
        <w:t>另一个</w:t>
      </w:r>
      <w:r w:rsidR="0059394C">
        <w:t>是 G</w:t>
      </w:r>
      <w:r w:rsidR="0059394C">
        <w:rPr>
          <w:rFonts w:hint="eastAsia"/>
        </w:rPr>
        <w:t>i</w:t>
      </w:r>
      <w:r w:rsidR="0059394C">
        <w:t>phyWeight</w:t>
      </w:r>
      <w:r w:rsidR="0059394C">
        <w:rPr>
          <w:rFonts w:hint="eastAsia"/>
        </w:rPr>
        <w:t xml:space="preserve"> 情感权值</w:t>
      </w:r>
      <w:r w:rsidR="0059394C">
        <w:t>，负责考察概念语义在</w:t>
      </w:r>
      <w:r w:rsidR="0059394C">
        <w:rPr>
          <w:rFonts w:hint="eastAsia"/>
        </w:rPr>
        <w:t>实际</w:t>
      </w:r>
      <w:r w:rsidR="0059394C">
        <w:t xml:space="preserve"> GIF</w:t>
      </w:r>
      <w:r w:rsidR="0059394C">
        <w:rPr>
          <w:rFonts w:hint="eastAsia"/>
        </w:rPr>
        <w:t xml:space="preserve"> 视频中</w:t>
      </w:r>
      <w:r w:rsidR="0059394C">
        <w:t>出现的概率。</w:t>
      </w:r>
    </w:p>
    <w:p w14:paraId="4E5FF63A" w14:textId="0821487A" w:rsidR="00D36A7A" w:rsidRDefault="0059394C" w:rsidP="005E5860">
      <w:pPr>
        <w:pStyle w:val="a"/>
      </w:pPr>
      <w:r>
        <w:t>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765E15DE" w:rsidR="00985FC2" w:rsidRDefault="00985FC2" w:rsidP="005E5860">
      <w:pPr>
        <w:pStyle w:val="a"/>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5C64CD7F" w14:textId="25911C0A" w:rsidR="00D36A7A" w:rsidRDefault="00D36A7A" w:rsidP="005E5860">
      <w:pPr>
        <w:pStyle w:val="a"/>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后续的研究者可以使用我们的数据集进行测试。</w:t>
      </w:r>
    </w:p>
    <w:p w14:paraId="3BD83198" w14:textId="04DABC3B" w:rsidR="00FB5345" w:rsidRPr="005064CD" w:rsidRDefault="001961EF" w:rsidP="00EE26C2">
      <w:pPr>
        <w:pStyle w:val="a0"/>
        <w:spacing w:line="360" w:lineRule="auto"/>
      </w:pPr>
      <w:bookmarkStart w:id="84" w:name="_Toc448479870"/>
      <w:bookmarkStart w:id="85" w:name="_Toc449012362"/>
      <w:r>
        <w:t xml:space="preserve">1.4 </w:t>
      </w:r>
      <w:r w:rsidR="00FB5345" w:rsidRPr="005064CD">
        <w:rPr>
          <w:rFonts w:hint="eastAsia"/>
        </w:rPr>
        <w:t>本文</w:t>
      </w:r>
      <w:r w:rsidR="005064CD">
        <w:t>的主要创新点</w:t>
      </w:r>
      <w:bookmarkEnd w:id="84"/>
      <w:bookmarkEnd w:id="85"/>
    </w:p>
    <w:p w14:paraId="570D733B" w14:textId="02C9F00B" w:rsidR="005E5860" w:rsidRDefault="00FB5345" w:rsidP="005E5860">
      <w:pPr>
        <w:pStyle w:val="a"/>
      </w:pPr>
      <w:r>
        <w:t>本文</w:t>
      </w:r>
      <w:r>
        <w:rPr>
          <w:rFonts w:hint="eastAsia"/>
        </w:rPr>
        <w:t>的</w:t>
      </w:r>
      <w:r>
        <w:t>一个创新点是提出了</w:t>
      </w:r>
      <w:r w:rsidR="00777B08">
        <w:t>一个完备的</w:t>
      </w:r>
      <w:r>
        <w:t xml:space="preserve"> GIF</w:t>
      </w:r>
      <w:r>
        <w:rPr>
          <w:rFonts w:hint="eastAsia"/>
        </w:rPr>
        <w:t xml:space="preserve"> 情感</w:t>
      </w:r>
      <w:r>
        <w:t>分析的一个中层特征体系。</w:t>
      </w:r>
      <w:r w:rsidR="00674C7F">
        <w:rPr>
          <w:rFonts w:hint="eastAsia"/>
        </w:rPr>
        <w:t>该</w:t>
      </w:r>
      <w:r w:rsidR="00674C7F">
        <w:t>中层特征体系</w:t>
      </w:r>
      <w:r w:rsidR="005E5860">
        <w:t>可以</w:t>
      </w:r>
      <w:r w:rsidR="00674C7F">
        <w:t>作为从底层特征到最终情感判断之间的桥梁。</w:t>
      </w:r>
    </w:p>
    <w:p w14:paraId="6FF361D8" w14:textId="7F2F6C5C" w:rsidR="00FB5345" w:rsidRDefault="00F43612" w:rsidP="00386891">
      <w:pPr>
        <w:pStyle w:val="a"/>
      </w:pPr>
      <w:r>
        <w:rPr>
          <w:rFonts w:hint="eastAsia"/>
        </w:rPr>
        <w:lastRenderedPageBreak/>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概念语义体系的可解释更好。</w:t>
      </w:r>
      <w:r w:rsidR="00386891">
        <w:rPr>
          <w:rFonts w:hint="eastAsia"/>
        </w:rPr>
        <w:t>受</w:t>
      </w:r>
      <w:r>
        <w:t>网络层数</w:t>
      </w:r>
      <w:r>
        <w:rPr>
          <w:rFonts w:hint="eastAsia"/>
        </w:rPr>
        <w:t>和</w:t>
      </w:r>
      <w:r>
        <w:t>训练数据量的限制，目前深度学习</w:t>
      </w:r>
      <w:r w:rsidR="00777B08">
        <w:rPr>
          <w:rFonts w:hint="eastAsia"/>
        </w:rPr>
        <w:t>很难</w:t>
      </w:r>
      <w:r>
        <w:rPr>
          <w:rFonts w:hint="eastAsia"/>
        </w:rPr>
        <w:t>达到</w:t>
      </w:r>
      <w:r>
        <w:t>我们中层特征体系的语义覆盖</w:t>
      </w:r>
      <w:r>
        <w:rPr>
          <w:rFonts w:hint="eastAsia"/>
        </w:rPr>
        <w:t>程度</w:t>
      </w:r>
      <w:r>
        <w:t>。</w:t>
      </w:r>
    </w:p>
    <w:p w14:paraId="41649855" w14:textId="77777777" w:rsidR="00777B08" w:rsidRDefault="00777B08" w:rsidP="005E5860">
      <w:pPr>
        <w:pStyle w:val="a"/>
      </w:pPr>
      <w:r>
        <w:t xml:space="preserve">本文的另一个创新点在于我们提出了一个GIF </w:t>
      </w:r>
      <w:r>
        <w:rPr>
          <w:rFonts w:hint="eastAsia"/>
        </w:rPr>
        <w:t>视频时序</w:t>
      </w:r>
      <w:r>
        <w:t>特征表示。</w:t>
      </w:r>
      <w:r w:rsidR="00FB5345">
        <w:t>GIF</w:t>
      </w:r>
      <w:r w:rsidR="00FB5345">
        <w:rPr>
          <w:rFonts w:hint="eastAsia"/>
        </w:rPr>
        <w:t xml:space="preserve"> 动画</w:t>
      </w:r>
      <w:r w:rsidR="00FB5345">
        <w:t>情感分析的另一个难点</w:t>
      </w:r>
      <w:r w:rsidR="00F43612">
        <w:rPr>
          <w:rFonts w:hint="eastAsia"/>
        </w:rPr>
        <w:t>在于</w:t>
      </w:r>
      <w:r w:rsidR="00FB5345">
        <w:t>时间序列，</w:t>
      </w:r>
      <w:r w:rsidR="00F43612">
        <w:t>情感分析</w:t>
      </w:r>
      <w:r w:rsidR="00FB5345">
        <w:t>不能孤立地看待</w:t>
      </w:r>
      <w:r w:rsidR="00FB5345">
        <w:rPr>
          <w:rFonts w:hint="eastAsia"/>
        </w:rPr>
        <w:t>每一帧</w:t>
      </w:r>
      <w:r w:rsidR="00FB5345">
        <w:t>图像，</w:t>
      </w:r>
      <w:r w:rsidR="00FB5345">
        <w:rPr>
          <w:rFonts w:hint="eastAsia"/>
        </w:rPr>
        <w:t>因此</w:t>
      </w:r>
      <w:r w:rsidR="00FB5345">
        <w:t>一个好的中层特征也需要时间维度的信息。例如一幅先出现笑脸再出现哭脸的GIF和另一幅先出现哭脸后出现笑脸的 GIF</w:t>
      </w:r>
      <w:r w:rsidR="00FB5345">
        <w:rPr>
          <w:rFonts w:hint="eastAsia"/>
        </w:rPr>
        <w:t xml:space="preserve"> 所蕴含</w:t>
      </w:r>
      <w:r w:rsidR="00FB5345">
        <w:t>的情感倾向是不一样的。</w:t>
      </w:r>
    </w:p>
    <w:p w14:paraId="0DB39193" w14:textId="219752BB" w:rsidR="00777B08" w:rsidRDefault="00FB5345" w:rsidP="00777B08">
      <w:pPr>
        <w:pStyle w:val="a"/>
      </w:pPr>
      <w:r>
        <w:t>为了解决这个问题，</w:t>
      </w:r>
      <w:r>
        <w:rPr>
          <w:rFonts w:hint="eastAsia"/>
        </w:rPr>
        <w:t>我们</w:t>
      </w:r>
      <w:r>
        <w:t>提出了</w:t>
      </w:r>
      <w:r w:rsidR="00777B08">
        <w:t>“</w:t>
      </w:r>
      <w:r>
        <w:t>情感对序列</w:t>
      </w:r>
      <w:r w:rsidR="00777B08">
        <w:t>”</w:t>
      </w:r>
      <w:r>
        <w:t>。</w:t>
      </w:r>
      <w:r w:rsidR="00777B08">
        <w:t>使用</w:t>
      </w:r>
      <w:r w:rsidR="00777B08">
        <w:rPr>
          <w:rFonts w:hint="eastAsia"/>
        </w:rPr>
        <w:t>一个</w:t>
      </w:r>
      <w:r w:rsidR="00777B08">
        <w:t>“情感对”</w:t>
      </w:r>
      <w:r w:rsidR="00777B08">
        <w:rPr>
          <w:rFonts w:hint="eastAsia"/>
        </w:rPr>
        <w:t>的</w:t>
      </w:r>
      <w:r w:rsidR="00777B08">
        <w:t>序列来抽象</w:t>
      </w:r>
      <w:r w:rsidR="00777B08">
        <w:rPr>
          <w:rFonts w:hint="eastAsia"/>
        </w:rPr>
        <w:t>整个</w:t>
      </w:r>
      <w:r w:rsidR="00777B08">
        <w:t xml:space="preserve"> GIF</w:t>
      </w:r>
      <w:r w:rsidR="00777B08">
        <w:rPr>
          <w:rFonts w:hint="eastAsia"/>
        </w:rPr>
        <w:t xml:space="preserve"> 视频</w:t>
      </w:r>
      <w:r w:rsidR="00777B08">
        <w:t>。</w:t>
      </w:r>
    </w:p>
    <w:p w14:paraId="25929D8D" w14:textId="6BBC5E04" w:rsidR="00FB5345" w:rsidRDefault="00777B08" w:rsidP="00777B08">
      <w:pPr>
        <w:pStyle w:val="a"/>
      </w:pPr>
      <w:r>
        <w:t>有了中层特征</w:t>
      </w:r>
      <w:r w:rsidR="00F43612">
        <w:rPr>
          <w:rFonts w:hint="eastAsia"/>
        </w:rPr>
        <w:t>和</w:t>
      </w:r>
      <w:r w:rsidR="00F43612">
        <w:t>时序表示，</w:t>
      </w:r>
      <w:r w:rsidR="00F43612">
        <w:rPr>
          <w:rFonts w:hint="eastAsia"/>
        </w:rPr>
        <w:t>我们</w:t>
      </w:r>
      <w:r w:rsidR="00F43612">
        <w:t>需要</w:t>
      </w:r>
      <w:r w:rsidR="00FB5345">
        <w:t>训练</w:t>
      </w:r>
      <w:r w:rsidR="00F43612">
        <w:t>两个检测器，</w:t>
      </w:r>
      <w:r w:rsidR="00F43612">
        <w:rPr>
          <w:rFonts w:hint="eastAsia"/>
        </w:rPr>
        <w:t>一个</w:t>
      </w:r>
      <w:r w:rsidR="00F43612">
        <w:t>检测器用于检测中层特征，</w:t>
      </w:r>
      <w:r w:rsidR="00F43612">
        <w:rPr>
          <w:rFonts w:hint="eastAsia"/>
        </w:rPr>
        <w:t>另一个</w:t>
      </w:r>
      <w:r w:rsidR="00F43612">
        <w:t>检测器用于检测最终情感倾向。针对</w:t>
      </w:r>
      <w:r>
        <w:t>情感对</w:t>
      </w:r>
      <w:r w:rsidR="007F6FE3">
        <w:t>检测</w:t>
      </w:r>
      <w:r>
        <w:t>器的</w:t>
      </w:r>
      <w:r>
        <w:rPr>
          <w:rFonts w:hint="eastAsia"/>
        </w:rPr>
        <w:t>设计</w:t>
      </w:r>
      <w:r w:rsidR="007F6FE3">
        <w:t>，</w:t>
      </w:r>
      <w:r w:rsidR="00FB5345">
        <w:rPr>
          <w:rFonts w:hint="eastAsia"/>
        </w:rPr>
        <w:t>我们</w:t>
      </w:r>
      <w:r>
        <w:t>尝试了许多模型。</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w:t>
      </w:r>
      <w:r>
        <w:t>因此，</w:t>
      </w:r>
      <w:r w:rsidR="00DA099B">
        <w:t>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r w:rsidR="004772BC" w:rsidDel="004772BC">
        <w:rPr>
          <w:rFonts w:hint="eastAsia"/>
        </w:rPr>
        <w:t xml:space="preserve"> </w:t>
      </w:r>
    </w:p>
    <w:p w14:paraId="7C4DB832" w14:textId="480EBA48" w:rsidR="00630A0E" w:rsidRDefault="00630A0E" w:rsidP="00777B08">
      <w:pPr>
        <w:pStyle w:val="a"/>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sidR="00777B08">
        <w:rPr>
          <w:rFonts w:hint="eastAsia"/>
        </w:rPr>
        <w:t>在实验部分</w:t>
      </w:r>
      <w:r>
        <w:t>我们比较了分别对每一帧抽取不同个数的情感对情况下，</w:t>
      </w:r>
      <w:r>
        <w:rPr>
          <w:rFonts w:hint="eastAsia"/>
        </w:rPr>
        <w:t>检测效率</w:t>
      </w:r>
      <w:r>
        <w:t>的差异，</w:t>
      </w:r>
      <w:r>
        <w:rPr>
          <w:rFonts w:hint="eastAsia"/>
        </w:rPr>
        <w:t>通过分析</w:t>
      </w:r>
      <w:r>
        <w:t>实验结果我们找到了实验条件下最优的参数组合。</w:t>
      </w:r>
    </w:p>
    <w:p w14:paraId="0B7A0BAA" w14:textId="48AE2A5E" w:rsidR="00777B08" w:rsidRDefault="00777B08" w:rsidP="00777B08">
      <w:pPr>
        <w:pStyle w:val="a"/>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w:t>
      </w:r>
      <w:r w:rsidR="008A0657">
        <w:t>”</w:t>
      </w:r>
      <w:r>
        <w:t>描述）。</w:t>
      </w:r>
    </w:p>
    <w:p w14:paraId="4DED9358" w14:textId="7BD9ECC3" w:rsidR="00FB5345" w:rsidRDefault="001961EF" w:rsidP="00EE26C2">
      <w:pPr>
        <w:pStyle w:val="a0"/>
        <w:spacing w:line="360" w:lineRule="auto"/>
      </w:pPr>
      <w:bookmarkStart w:id="86" w:name="_Toc448479871"/>
      <w:bookmarkStart w:id="87" w:name="_Toc449012363"/>
      <w:r>
        <w:t xml:space="preserve">1.5 </w:t>
      </w:r>
      <w:r w:rsidR="00FB5345">
        <w:rPr>
          <w:rFonts w:hint="eastAsia"/>
        </w:rPr>
        <w:t>本文的</w:t>
      </w:r>
      <w:r w:rsidR="00FB5345" w:rsidRPr="00895255">
        <w:t>组织结</w:t>
      </w:r>
      <w:r w:rsidR="00FB5345">
        <w:rPr>
          <w:rFonts w:hint="eastAsia"/>
        </w:rPr>
        <w:t>构</w:t>
      </w:r>
      <w:bookmarkEnd w:id="86"/>
      <w:bookmarkEnd w:id="87"/>
    </w:p>
    <w:p w14:paraId="472512F7" w14:textId="5CE3719E" w:rsidR="00FB5345" w:rsidRPr="005E5860" w:rsidRDefault="005064CD" w:rsidP="005E5860">
      <w:pPr>
        <w:pStyle w:val="a"/>
      </w:pPr>
      <w:r w:rsidRPr="005E5860">
        <w:t>第一章</w:t>
      </w:r>
      <w:r w:rsidR="00FB5345" w:rsidRPr="005E5860">
        <w:rPr>
          <w:rFonts w:hint="eastAsia"/>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5E5860">
      <w:pPr>
        <w:pStyle w:val="a"/>
      </w:pPr>
      <w:r>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w:t>
      </w:r>
      <w:r w:rsidR="00FB5345">
        <w:rPr>
          <w:rFonts w:hint="eastAsia"/>
        </w:rPr>
        <w:lastRenderedPageBreak/>
        <w:t>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5ADD5488" w:rsidR="00380CFB" w:rsidRDefault="005E40CE" w:rsidP="005E5860">
      <w:pPr>
        <w:pStyle w:val="a"/>
      </w:pPr>
      <w:r w:rsidRPr="005E5860">
        <w:t>第三章</w:t>
      </w:r>
      <w:r w:rsidR="00FB5345" w:rsidRPr="005E5860">
        <w:t>GIF</w:t>
      </w:r>
      <w:r w:rsidR="00FB5345" w:rsidRPr="005E5860">
        <w:rPr>
          <w:rFonts w:hint="eastAsia"/>
        </w:rPr>
        <w:t xml:space="preserve"> 情感分析</w:t>
      </w:r>
      <w:r w:rsidR="00FB5345" w:rsidRPr="005E5860">
        <w:t>概念语义体系</w:t>
      </w:r>
      <w:r w:rsidRPr="005E5860">
        <w:rPr>
          <w:rFonts w:hint="eastAsia"/>
        </w:rPr>
        <w:t>。</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w:t>
      </w:r>
      <w:r w:rsidR="009C0D40">
        <w:t>程度</w:t>
      </w:r>
      <w:r>
        <w:t>，</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w:t>
      </w:r>
      <w:r w:rsidR="009C0D40">
        <w:t>卷积</w:t>
      </w:r>
      <w:r>
        <w:t>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5EA11669" w14:textId="38B63DE9" w:rsidR="00A07FBC" w:rsidRDefault="00380CFB" w:rsidP="00A07FBC">
      <w:pPr>
        <w:pStyle w:val="a"/>
      </w:pPr>
      <w:r w:rsidRPr="005E5860">
        <w:t>第四章</w:t>
      </w:r>
      <w:r w:rsidR="0016468C" w:rsidRPr="005E5860">
        <w:t>是</w:t>
      </w:r>
      <w:r w:rsidRPr="005E5860">
        <w:t>GIF</w:t>
      </w:r>
      <w:r w:rsidRPr="005E5860">
        <w:rPr>
          <w:rFonts w:hint="eastAsia"/>
        </w:rPr>
        <w:t xml:space="preserve"> 情感分析时序模型</w:t>
      </w:r>
      <w:r w:rsidRPr="005E5860">
        <w:t>。</w:t>
      </w:r>
      <w:r w:rsidR="00A07FBC">
        <w:rPr>
          <w:rFonts w:hint="eastAsia"/>
        </w:rPr>
        <w:t>我们</w:t>
      </w:r>
      <w:r w:rsidR="00A07FBC">
        <w:t>在分析传统 GIF</w:t>
      </w:r>
      <w:r w:rsidR="00A07FBC">
        <w:rPr>
          <w:rFonts w:hint="eastAsia"/>
        </w:rPr>
        <w:t xml:space="preserve"> </w:t>
      </w:r>
      <w:r w:rsidR="00A07FBC">
        <w:t>视频情感分析方法之后，</w:t>
      </w:r>
      <w:r w:rsidR="00A07FBC">
        <w:rPr>
          <w:rFonts w:hint="eastAsia"/>
        </w:rPr>
        <w:t>提出了</w:t>
      </w:r>
      <w:r w:rsidR="00A07FBC">
        <w:t>被称为“情感对序列”的 GIF</w:t>
      </w:r>
      <w:r w:rsidR="00A07FBC">
        <w:rPr>
          <w:rFonts w:hint="eastAsia"/>
        </w:rPr>
        <w:t xml:space="preserve"> </w:t>
      </w:r>
      <w:r w:rsidR="00A07FBC">
        <w:t>视频情感分析时序表达和相应的</w:t>
      </w:r>
      <w:r w:rsidR="00A07FBC">
        <w:rPr>
          <w:rFonts w:hint="eastAsia"/>
        </w:rPr>
        <w:t>时序分析方法</w:t>
      </w:r>
      <w:r w:rsidR="00A07FBC">
        <w:t>。“</w:t>
      </w:r>
      <w:r w:rsidR="00A07FBC">
        <w:rPr>
          <w:rFonts w:hint="eastAsia"/>
        </w:rPr>
        <w:t>情感</w:t>
      </w:r>
      <w:r w:rsidR="00A07FBC">
        <w:t>对序列”</w:t>
      </w:r>
      <w:r w:rsidR="00A07FBC">
        <w:rPr>
          <w:rFonts w:hint="eastAsia"/>
        </w:rPr>
        <w:t>相比</w:t>
      </w:r>
      <w:r w:rsidR="00A07FBC">
        <w:t>以往的时序分析方法具有很多先天优势，</w:t>
      </w:r>
      <w:r w:rsidR="00A07FBC">
        <w:rPr>
          <w:rFonts w:hint="eastAsia"/>
        </w:rPr>
        <w:t>例如</w:t>
      </w:r>
      <w:r w:rsidR="00A07FBC">
        <w:t>，</w:t>
      </w:r>
      <w:r w:rsidR="00A07FBC">
        <w:rPr>
          <w:rFonts w:hint="eastAsia"/>
        </w:rPr>
        <w:t>可以</w:t>
      </w:r>
      <w:r w:rsidR="00A07FBC">
        <w:t>描述连续的动作信息，可以描述不同状态的转变等等。</w:t>
      </w:r>
      <w:r w:rsidR="00A07FBC">
        <w:rPr>
          <w:rFonts w:hint="eastAsia"/>
        </w:rPr>
        <w:t>为了</w:t>
      </w:r>
      <w:r w:rsidR="00A07FBC">
        <w:t>利用“情感对序列”来预测最终情感倾向，</w:t>
      </w:r>
      <w:r w:rsidR="00A07FBC">
        <w:rPr>
          <w:rFonts w:hint="eastAsia"/>
        </w:rPr>
        <w:t>我们</w:t>
      </w:r>
      <w:r w:rsidR="00A07FBC">
        <w:t xml:space="preserve">使用了带长短期记忆单元（LSTM） </w:t>
      </w:r>
      <w:r w:rsidR="00A07FBC">
        <w:rPr>
          <w:rFonts w:hint="eastAsia"/>
        </w:rPr>
        <w:t>的循环神经网络</w:t>
      </w:r>
      <w:r w:rsidR="00A07FBC">
        <w:t>（RNN） 作为分类模型，该模型同样在 GSO-2015数据集中进行训练。实验结果表明，</w:t>
      </w:r>
      <w:r w:rsidR="00A07FBC">
        <w:rPr>
          <w:rFonts w:hint="eastAsia"/>
        </w:rPr>
        <w:t>无论是</w:t>
      </w:r>
      <w:r w:rsidR="00A07FBC">
        <w:t>与统计学习方法（如 SVM,SMO,L</w:t>
      </w:r>
      <w:r w:rsidR="00A07FBC">
        <w:rPr>
          <w:rFonts w:hint="eastAsia"/>
        </w:rPr>
        <w:t>ogi</w:t>
      </w:r>
      <w:r w:rsidR="00A07FBC">
        <w:t>stic Regression，N</w:t>
      </w:r>
      <w:r w:rsidR="00A07FBC">
        <w:rPr>
          <w:rFonts w:hint="eastAsia"/>
        </w:rPr>
        <w:t>avie</w:t>
      </w:r>
      <w:r w:rsidR="00A07FBC">
        <w:t xml:space="preserve"> Bayes）还是与传统循环神经网络相比，</w:t>
      </w:r>
      <w:r w:rsidR="00A07FBC">
        <w:rPr>
          <w:rFonts w:hint="eastAsia"/>
        </w:rPr>
        <w:t>我们的</w:t>
      </w:r>
      <w:r w:rsidR="00A07FBC">
        <w:t>模型都有着更优秀的性能。“情感对序列”和对应最终情感检测器的提出解决了 GIF</w:t>
      </w:r>
      <w:r w:rsidR="00A07FBC">
        <w:rPr>
          <w:rFonts w:hint="eastAsia"/>
        </w:rPr>
        <w:t xml:space="preserve"> 情感分析的</w:t>
      </w:r>
      <w:r w:rsidR="00A07FBC">
        <w:t>第二个核心问题。</w:t>
      </w:r>
    </w:p>
    <w:p w14:paraId="7D410D26" w14:textId="66D3CCBD" w:rsidR="00162F7D" w:rsidRPr="005E5860" w:rsidRDefault="00162F7D" w:rsidP="00162F7D">
      <w:pPr>
        <w:pStyle w:val="a"/>
      </w:pPr>
      <w:r>
        <w:rPr>
          <w:rFonts w:hint="eastAsia"/>
        </w:rPr>
        <w:t>第五章</w:t>
      </w:r>
      <w:r>
        <w:t>是 GSO-2015</w:t>
      </w:r>
      <w:r>
        <w:rPr>
          <w:rFonts w:hint="eastAsia"/>
        </w:rPr>
        <w:t>数据集</w:t>
      </w: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总共</w:t>
      </w:r>
      <w:r>
        <w:t>有4</w:t>
      </w:r>
      <w:r>
        <w:rPr>
          <w:rFonts w:hint="eastAsia"/>
        </w:rPr>
        <w:t>万</w:t>
      </w:r>
      <w:r>
        <w:t>余张 GIF</w:t>
      </w:r>
      <w:r>
        <w:rPr>
          <w:rFonts w:hint="eastAsia"/>
        </w:rPr>
        <w:t xml:space="preserve"> </w:t>
      </w:r>
      <w:r>
        <w:t>视频，</w:t>
      </w:r>
      <w:r>
        <w:rPr>
          <w:rFonts w:hint="eastAsia"/>
        </w:rPr>
        <w:t>其中</w:t>
      </w:r>
      <w:r>
        <w:t>带标注的视频有6</w:t>
      </w:r>
      <w:r>
        <w:rPr>
          <w:rFonts w:hint="eastAsia"/>
        </w:rPr>
        <w:t>千</w:t>
      </w:r>
      <w:r>
        <w:t>余张，</w:t>
      </w:r>
      <w:r>
        <w:rPr>
          <w:rFonts w:hint="eastAsia"/>
        </w:rPr>
        <w:t>这些</w:t>
      </w:r>
      <w:r>
        <w:t>视频全部通过人工标注了情感极性和情感对序列。在介绍标注方法时，</w:t>
      </w:r>
      <w:r>
        <w:rPr>
          <w:rFonts w:hint="eastAsia"/>
        </w:rPr>
        <w:t>我们介绍</w:t>
      </w:r>
      <w:r>
        <w:t>了我们提出</w:t>
      </w:r>
      <w:r>
        <w:rPr>
          <w:rFonts w:hint="eastAsia"/>
        </w:rPr>
        <w:t>的</w:t>
      </w:r>
      <w:r>
        <w:t>数据集在线标注系统。GSO-2015</w:t>
      </w:r>
      <w:r>
        <w:rPr>
          <w:rFonts w:hint="eastAsia"/>
        </w:rPr>
        <w:t>数据集的</w:t>
      </w:r>
      <w:r>
        <w:t>发表，为未来的</w:t>
      </w:r>
      <w:r>
        <w:rPr>
          <w:rFonts w:hint="eastAsia"/>
        </w:rPr>
        <w:t>社交网络</w:t>
      </w:r>
      <w:r>
        <w:t>GIF视频情感研究</w:t>
      </w:r>
      <w:r>
        <w:rPr>
          <w:rFonts w:hint="eastAsia"/>
        </w:rPr>
        <w:t>提供</w:t>
      </w:r>
      <w:r>
        <w:t>了训练和测试的数据支持。</w:t>
      </w:r>
    </w:p>
    <w:p w14:paraId="2AE2B279" w14:textId="76A9E6BB" w:rsidR="0016468C" w:rsidRPr="005E5860" w:rsidRDefault="00380CFB" w:rsidP="00014D9A">
      <w:pPr>
        <w:pStyle w:val="a"/>
        <w:sectPr w:rsidR="0016468C" w:rsidRPr="005E5860" w:rsidSect="001818BD">
          <w:pgSz w:w="11900" w:h="16840"/>
          <w:pgMar w:top="1440" w:right="1440" w:bottom="1440" w:left="1440" w:header="708" w:footer="708" w:gutter="0"/>
          <w:cols w:space="708"/>
          <w:docGrid w:linePitch="360"/>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w:t>
      </w:r>
      <w:r>
        <w:rPr>
          <w:rFonts w:hint="eastAsia"/>
        </w:rPr>
        <w:lastRenderedPageBreak/>
        <w:t>议和设想。</w:t>
      </w:r>
    </w:p>
    <w:p w14:paraId="1ADD22F3" w14:textId="4098153B" w:rsidR="00FB5345" w:rsidRDefault="00FB5345" w:rsidP="00EE26C2">
      <w:pPr>
        <w:pStyle w:val="a1"/>
        <w:spacing w:line="360" w:lineRule="auto"/>
      </w:pPr>
      <w:bookmarkStart w:id="88" w:name="_Toc417422801"/>
      <w:bookmarkStart w:id="89" w:name="_Toc448479872"/>
      <w:bookmarkStart w:id="90" w:name="_Toc449012364"/>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88"/>
      <w:bookmarkEnd w:id="89"/>
      <w:bookmarkEnd w:id="90"/>
    </w:p>
    <w:p w14:paraId="11B45C42" w14:textId="77777777" w:rsidR="00E45146" w:rsidRDefault="00E45146" w:rsidP="00EE26C2">
      <w:pPr>
        <w:spacing w:line="360" w:lineRule="auto"/>
      </w:pPr>
    </w:p>
    <w:p w14:paraId="57B6196B" w14:textId="0670EADA" w:rsidR="00EE26C2" w:rsidRDefault="009A30C3" w:rsidP="005E5860">
      <w:pPr>
        <w:pStyle w:val="a"/>
      </w:pPr>
      <w:r>
        <w:rPr>
          <w:rFonts w:hint="eastAsia"/>
        </w:rPr>
        <w:t>为了</w:t>
      </w:r>
      <w:r w:rsidR="00542ED0">
        <w:t>分析GIF</w:t>
      </w:r>
      <w:r w:rsidR="00542ED0">
        <w:rPr>
          <w:rFonts w:hint="eastAsia"/>
        </w:rPr>
        <w:t xml:space="preserve"> 视频的</w:t>
      </w:r>
      <w:r w:rsidR="00542ED0">
        <w:t>情感倾向，</w:t>
      </w:r>
      <w:r w:rsidR="00542ED0">
        <w:rPr>
          <w:rFonts w:hint="eastAsia"/>
        </w:rPr>
        <w:t>首先</w:t>
      </w:r>
      <w:r w:rsidR="00542ED0">
        <w:t>需要分析 GIF</w:t>
      </w:r>
      <w:r w:rsidR="00542ED0">
        <w:rPr>
          <w:rFonts w:hint="eastAsia"/>
        </w:rPr>
        <w:t xml:space="preserve"> 视频有哪些</w:t>
      </w:r>
      <w:r w:rsidR="00EF2A66">
        <w:t>特性。</w:t>
      </w:r>
      <w:r w:rsidR="00EF2A66">
        <w:rPr>
          <w:rFonts w:hint="eastAsia"/>
        </w:rPr>
        <w:t>社交</w:t>
      </w:r>
      <w:r w:rsidR="00EF2A66">
        <w:t>网络中的</w:t>
      </w:r>
      <w:r w:rsidR="00FB5345">
        <w:t>GIF</w:t>
      </w:r>
      <w:r w:rsidR="00EF2A66">
        <w:t>视频</w:t>
      </w:r>
      <w:r w:rsidR="00EF2A66">
        <w:rPr>
          <w:rFonts w:hint="eastAsia"/>
        </w:rPr>
        <w:t>主要</w:t>
      </w:r>
      <w:r w:rsidR="00EF2A66">
        <w:t>有</w:t>
      </w:r>
      <w:r w:rsidR="00FB5345">
        <w:rPr>
          <w:rFonts w:hint="eastAsia"/>
        </w:rPr>
        <w:t>以下</w:t>
      </w:r>
      <w:r w:rsidR="00FB5345">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F615E85" w14:textId="6AEA6359" w:rsidR="00FB5345" w:rsidRPr="00E6504E" w:rsidRDefault="00FB5345" w:rsidP="003F6FBC">
      <w:pPr>
        <w:pStyle w:val="a4"/>
      </w:pPr>
      <w:r>
        <w:rPr>
          <w:rFonts w:eastAsia="SimSun" w:cs="SimSun"/>
        </w:rPr>
        <w:t>图</w:t>
      </w:r>
      <w:r w:rsidR="00ED4FA4">
        <w:t>2.1 GSO-2015</w:t>
      </w:r>
      <w:r w:rsidR="00ED4FA4">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91" w:name="_Toc449012365"/>
      <w:r>
        <w:t>2.1 GIF</w:t>
      </w:r>
      <w:r>
        <w:rPr>
          <w:rFonts w:hint="eastAsia"/>
        </w:rPr>
        <w:t xml:space="preserve"> 视频</w:t>
      </w:r>
      <w:r>
        <w:t>情感分析需要解决的</w:t>
      </w:r>
      <w:r w:rsidRPr="00C54B17">
        <w:t>两个核心问题</w:t>
      </w:r>
      <w:bookmarkEnd w:id="91"/>
    </w:p>
    <w:p w14:paraId="3BA72C43" w14:textId="77777777" w:rsidR="00C54B17" w:rsidRDefault="00C54B17" w:rsidP="00EE26C2">
      <w:pPr>
        <w:pStyle w:val="a"/>
      </w:pPr>
    </w:p>
    <w:p w14:paraId="713F709A" w14:textId="77777777" w:rsidR="00892B5C" w:rsidRDefault="00C54B17" w:rsidP="005E5860">
      <w:pPr>
        <w:pStyle w:val="a"/>
        <w:rPr>
          <w:ins w:id="92" w:author="Adam Scott" w:date="2016-04-21T13:01:00Z"/>
        </w:rPr>
      </w:pPr>
      <w:r>
        <w:lastRenderedPageBreak/>
        <w:t>由此，</w:t>
      </w:r>
      <w:r>
        <w:rPr>
          <w:rFonts w:hint="eastAsia"/>
        </w:rPr>
        <w:t>我们</w:t>
      </w:r>
      <w:r>
        <w:t>提出GIF</w:t>
      </w:r>
      <w:r>
        <w:rPr>
          <w:rFonts w:hint="eastAsia"/>
        </w:rPr>
        <w:t xml:space="preserve"> 视频</w:t>
      </w:r>
      <w:r>
        <w:t>情感分析需要解决的</w:t>
      </w:r>
      <w:r w:rsidRPr="005E5860">
        <w:t>两个核心问题</w:t>
      </w:r>
      <w:r>
        <w:t>：</w:t>
      </w:r>
    </w:p>
    <w:p w14:paraId="23962CB1" w14:textId="77777777" w:rsidR="00892B5C" w:rsidRDefault="00C54B17" w:rsidP="005E5860">
      <w:pPr>
        <w:pStyle w:val="a"/>
        <w:rPr>
          <w:ins w:id="93" w:author="Adam Scott" w:date="2016-04-21T13:01:00Z"/>
        </w:rPr>
      </w:pPr>
      <w:r>
        <w:t>第一个核心问题是如何确定哪些 GIF</w:t>
      </w:r>
      <w:r>
        <w:rPr>
          <w:rFonts w:hint="eastAsia"/>
        </w:rPr>
        <w:t xml:space="preserve"> 视频中</w:t>
      </w:r>
      <w:r>
        <w:t>的概念语义需要被处理。</w:t>
      </w:r>
    </w:p>
    <w:p w14:paraId="33C706A1" w14:textId="533D3B65" w:rsidR="00FB5345" w:rsidRDefault="00C54B17" w:rsidP="005E5860">
      <w:pPr>
        <w:pStyle w:val="a"/>
      </w:pP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94" w:name="_Toc448479873"/>
      <w:bookmarkStart w:id="95" w:name="_Toc449012366"/>
      <w:r>
        <w:t>2.2</w:t>
      </w:r>
      <w:r w:rsidR="001961EF">
        <w:t xml:space="preserve"> </w:t>
      </w:r>
      <w:commentRangeStart w:id="96"/>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94"/>
      <w:commentRangeEnd w:id="96"/>
      <w:r w:rsidR="000F542A">
        <w:rPr>
          <w:rStyle w:val="CommentReference"/>
          <w:rFonts w:ascii="Calibri" w:eastAsia="宋体" w:hAnsi="Calibri"/>
          <w:b w:val="0"/>
        </w:rPr>
        <w:commentReference w:id="96"/>
      </w:r>
      <w:bookmarkEnd w:id="95"/>
    </w:p>
    <w:p w14:paraId="01C6B930" w14:textId="77777777" w:rsidR="00FB5345" w:rsidRDefault="00FB5345" w:rsidP="00EE26C2">
      <w:pPr>
        <w:spacing w:line="360" w:lineRule="auto"/>
      </w:pPr>
    </w:p>
    <w:p w14:paraId="413D9CE7" w14:textId="252582D3" w:rsidR="00264223" w:rsidRDefault="00FB5345" w:rsidP="005E5860">
      <w:pPr>
        <w:pStyle w:val="a"/>
      </w:pPr>
      <w:r>
        <w:t>目前现有的</w:t>
      </w:r>
      <w:r>
        <w:rPr>
          <w:rFonts w:hint="eastAsia"/>
        </w:rPr>
        <w:t>图像情感</w:t>
      </w:r>
      <w:r>
        <w:t>分析技术主要有</w:t>
      </w:r>
      <w:r>
        <w:rPr>
          <w:rFonts w:hint="eastAsia"/>
        </w:rPr>
        <w:t>三种</w:t>
      </w:r>
      <w:r w:rsidR="0030652F">
        <w:t>：</w:t>
      </w:r>
      <w:r>
        <w:rPr>
          <w:rFonts w:hint="eastAsia"/>
        </w:rPr>
        <w:t>第一种</w:t>
      </w:r>
      <w:r w:rsidR="00F142A4">
        <w:t>是基于深度学习</w:t>
      </w:r>
      <w:r w:rsidR="00F142A4">
        <w:rPr>
          <w:rFonts w:hint="eastAsia"/>
        </w:rPr>
        <w:t>的</w:t>
      </w:r>
      <w:r w:rsidR="00F142A4">
        <w:t>方法，</w:t>
      </w:r>
      <w:r w:rsidR="002231C4">
        <w:rPr>
          <w:rFonts w:hint="eastAsia"/>
        </w:rPr>
        <w:t>使用</w:t>
      </w:r>
      <w:r w:rsidR="002231C4">
        <w:t>深度神经网络</w:t>
      </w:r>
      <w:r w:rsidR="00264223">
        <w:t>在</w:t>
      </w:r>
      <w:r>
        <w:t>大量数据</w:t>
      </w:r>
      <w:r w:rsidR="00264223">
        <w:t>上进行训练。</w:t>
      </w:r>
      <w:r w:rsidR="002231C4">
        <w:rPr>
          <w:rFonts w:hint="eastAsia"/>
        </w:rPr>
        <w:t>由</w:t>
      </w:r>
      <w:r w:rsidR="00264223">
        <w:rPr>
          <w:rFonts w:hint="eastAsia"/>
        </w:rPr>
        <w:t>算法</w:t>
      </w:r>
      <w:r w:rsidR="00264223">
        <w:t>自动</w:t>
      </w:r>
      <w:r>
        <w:t>学习</w:t>
      </w:r>
      <w:r>
        <w:rPr>
          <w:rFonts w:hint="eastAsia"/>
        </w:rPr>
        <w:t>情感</w:t>
      </w:r>
      <w:r>
        <w:t>分析问题所需要的</w:t>
      </w:r>
      <w:r w:rsidR="00264223">
        <w:t xml:space="preserve">概念语义; </w:t>
      </w:r>
      <w:r>
        <w:rPr>
          <w:rFonts w:hint="eastAsia"/>
        </w:rPr>
        <w:t>第二种</w:t>
      </w:r>
      <w:r>
        <w:t>是</w:t>
      </w:r>
      <w:r w:rsidR="00F142A4">
        <w:t>基于中层本体特征的方法，</w:t>
      </w:r>
      <w:r>
        <w:t>使用人工定义的</w:t>
      </w:r>
      <w:r>
        <w:rPr>
          <w:rFonts w:hint="eastAsia"/>
        </w:rPr>
        <w:t>中层</w:t>
      </w:r>
      <w:r>
        <w:t>表示来</w:t>
      </w:r>
      <w:r w:rsidR="00264223">
        <w:rPr>
          <w:rFonts w:hint="eastAsia"/>
        </w:rPr>
        <w:t>描述</w:t>
      </w:r>
      <w:r w:rsidR="00264223">
        <w:t xml:space="preserve"> GIF</w:t>
      </w:r>
      <w:r w:rsidR="00264223">
        <w:rPr>
          <w:rFonts w:hint="eastAsia"/>
        </w:rPr>
        <w:t>视频</w:t>
      </w:r>
      <w:r w:rsidR="00264223">
        <w:t>中的概念语义，</w:t>
      </w:r>
      <w:r w:rsidR="00264223">
        <w:rPr>
          <w:rFonts w:hint="eastAsia"/>
        </w:rPr>
        <w:t>从而</w:t>
      </w:r>
      <w:r>
        <w:rPr>
          <w:rFonts w:hint="eastAsia"/>
        </w:rPr>
        <w:t>实现</w:t>
      </w:r>
      <w:r w:rsidR="00264223">
        <w:t>情感分类；</w:t>
      </w:r>
      <w:r>
        <w:t>第三种是</w:t>
      </w:r>
      <w:r w:rsidR="00F142A4">
        <w:t>基于底层特征的方法，</w:t>
      </w:r>
      <w:r>
        <w:rPr>
          <w:rFonts w:hint="eastAsia"/>
        </w:rPr>
        <w:t>直接</w:t>
      </w:r>
      <w:r>
        <w:t>使用底层特征，</w:t>
      </w:r>
      <w:r w:rsidR="009D1784">
        <w:rPr>
          <w:rFonts w:hint="eastAsia"/>
        </w:rPr>
        <w:t>忽略</w:t>
      </w:r>
      <w:r w:rsidR="009D1784">
        <w:t xml:space="preserve"> GIF</w:t>
      </w:r>
      <w:r w:rsidR="009D1784">
        <w:rPr>
          <w:rFonts w:hint="eastAsia"/>
        </w:rPr>
        <w:t xml:space="preserve"> 情感分析</w:t>
      </w:r>
      <w:r w:rsidR="009D1784">
        <w:t>问题需要的概念语义</w:t>
      </w:r>
      <w:r w:rsidR="00264223">
        <w:t>。</w:t>
      </w:r>
    </w:p>
    <w:p w14:paraId="081D34D7" w14:textId="05F9FB3A" w:rsidR="00FB5345" w:rsidRDefault="00F142A4" w:rsidP="005E5860">
      <w:pPr>
        <w:pStyle w:val="a"/>
      </w:pPr>
      <w:r>
        <w:rPr>
          <w:rFonts w:hint="eastAsia"/>
        </w:rPr>
        <w:t>由于视觉</w:t>
      </w:r>
      <w:r w:rsidR="00FB5345">
        <w:t>情感分析问题</w:t>
      </w:r>
      <w:r>
        <w:t>的复杂性</w:t>
      </w:r>
      <w:r w:rsidR="00FB5345">
        <w:t>，</w:t>
      </w:r>
      <w:r>
        <w:t>第三种方法的</w:t>
      </w:r>
      <w:r w:rsidR="00FB5345">
        <w:t>效果</w:t>
      </w:r>
      <w:r w:rsidR="00FB5345">
        <w:rPr>
          <w:rFonts w:hint="eastAsia"/>
        </w:rPr>
        <w:t>不好</w:t>
      </w:r>
      <w:r w:rsidR="00FB5345">
        <w:t>。而</w:t>
      </w:r>
      <w:r>
        <w:t>第二第三种方法则</w:t>
      </w:r>
      <w:r w:rsidR="00D1544D">
        <w:t>各有优缺点。</w:t>
      </w:r>
      <w:r>
        <w:t>第一种的优点</w:t>
      </w:r>
      <w:r>
        <w:rPr>
          <w:rFonts w:hint="eastAsia"/>
        </w:rPr>
        <w:t>在于</w:t>
      </w:r>
      <w:r w:rsidR="00FB5345">
        <w:rPr>
          <w:rFonts w:hint="eastAsia"/>
        </w:rPr>
        <w:t>中层特征</w:t>
      </w:r>
      <w:r w:rsidR="00FB5345">
        <w:t>的抽取过程自动进行，</w:t>
      </w:r>
      <w:r w:rsidR="00FB5345">
        <w:rPr>
          <w:rFonts w:hint="eastAsia"/>
        </w:rPr>
        <w:t>无需</w:t>
      </w:r>
      <w:r>
        <w:t>人工干预；</w:t>
      </w:r>
      <w:r w:rsidR="00FB5345">
        <w:rPr>
          <w:rFonts w:hint="eastAsia"/>
        </w:rPr>
        <w:t>缺点</w:t>
      </w:r>
      <w:r>
        <w:t>在于视觉情感分析依赖于大量的概念语义，</w:t>
      </w:r>
      <w:r w:rsidR="00FB5345">
        <w:t>要想得到好的效果，</w:t>
      </w:r>
      <w:r w:rsidR="00FB5345">
        <w:rPr>
          <w:rFonts w:hint="eastAsia"/>
        </w:rPr>
        <w:t>需要</w:t>
      </w:r>
      <w:r w:rsidR="00FB5345">
        <w:t>大量的带标注训练数据</w:t>
      </w:r>
      <w:r w:rsidR="00FB5345">
        <w:rPr>
          <w:rFonts w:hint="eastAsia"/>
        </w:rPr>
        <w:t>和复杂</w:t>
      </w:r>
      <w:r w:rsidR="00FB5345">
        <w:t>的模型</w:t>
      </w:r>
      <w:r w:rsidR="00FB5345">
        <w:fldChar w:fldCharType="begin"/>
      </w:r>
      <w:r w:rsidR="00FB5345">
        <w:instrText xml:space="preserve"> REF _Ref445980805 \r \h </w:instrText>
      </w:r>
      <w:r w:rsidR="00AB43EA">
        <w:instrText xml:space="preserve"> \* MERGEFORMAT </w:instrText>
      </w:r>
      <w:r w:rsidR="00FB5345">
        <w:fldChar w:fldCharType="separate"/>
      </w:r>
      <w:r w:rsidR="00A5480A">
        <w:t>[32]</w:t>
      </w:r>
      <w:r w:rsidR="00FB5345">
        <w:fldChar w:fldCharType="end"/>
      </w:r>
      <w:r w:rsidR="00FB5345">
        <w:t>。</w:t>
      </w:r>
      <w:r w:rsidR="00B857F4">
        <w:t>第二种方法</w:t>
      </w:r>
      <w:r w:rsidR="00FB5345">
        <w:t>的优势是模型简单，</w:t>
      </w:r>
      <w:r w:rsidR="00FB5345">
        <w:rPr>
          <w:rFonts w:hint="eastAsia"/>
        </w:rPr>
        <w:t>只需</w:t>
      </w:r>
      <w:r w:rsidR="00FB5345">
        <w:t>要单独训练每一个</w:t>
      </w:r>
      <w:r w:rsidR="00FB5345">
        <w:rPr>
          <w:rFonts w:hint="eastAsia"/>
        </w:rPr>
        <w:t>中层特征</w:t>
      </w:r>
      <w:r w:rsidR="00B857F4">
        <w:t>的检测器，</w:t>
      </w:r>
      <w:r w:rsidR="00FB5345">
        <w:t>训练过程简单并且可以并行化。</w:t>
      </w:r>
      <w:r w:rsidR="00B857F4">
        <w:rPr>
          <w:rFonts w:hint="eastAsia"/>
        </w:rPr>
        <w:t>而</w:t>
      </w:r>
      <w:r w:rsidR="00B857F4">
        <w:t>该方法的</w:t>
      </w:r>
      <w:r w:rsidR="00FB5345">
        <w:t>劣势在于需要设计一个覆盖面足够广并且有效的中层特征体系需要</w:t>
      </w:r>
      <w:r w:rsidR="00FB5345">
        <w:rPr>
          <w:rFonts w:hint="eastAsia"/>
        </w:rPr>
        <w:t>一些领域知识</w:t>
      </w:r>
      <w:r w:rsidR="00FB5345">
        <w:t>。</w:t>
      </w:r>
    </w:p>
    <w:p w14:paraId="6380D832" w14:textId="19239CAE" w:rsidR="00FB5345" w:rsidRDefault="00C54B17" w:rsidP="003E6227">
      <w:pPr>
        <w:pStyle w:val="a2"/>
      </w:pPr>
      <w:bookmarkStart w:id="97" w:name="_Toc448479874"/>
      <w:bookmarkStart w:id="98" w:name="_Toc449012367"/>
      <w:r>
        <w:t>2.2</w:t>
      </w:r>
      <w:r w:rsidR="001961EF">
        <w:t xml:space="preserve">.1 </w:t>
      </w:r>
      <w:bookmarkEnd w:id="97"/>
      <w:r w:rsidR="00B857F4">
        <w:t>基于深度学习的图像情感分析</w:t>
      </w:r>
      <w:r w:rsidR="00B2208B">
        <w:rPr>
          <w:rFonts w:hint="eastAsia"/>
        </w:rPr>
        <w:t>方法</w:t>
      </w:r>
      <w:bookmarkEnd w:id="98"/>
    </w:p>
    <w:p w14:paraId="290E0AF3" w14:textId="77777777" w:rsidR="003F2A6E" w:rsidRDefault="00FB5345" w:rsidP="003F2A6E">
      <w:pPr>
        <w:pStyle w:val="a"/>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w:t>
      </w:r>
      <w:r w:rsidR="003F2A6E">
        <w:rPr>
          <w:rFonts w:hint="eastAsia"/>
        </w:rPr>
        <w:t>作者</w:t>
      </w:r>
      <w:r w:rsidR="003F2A6E">
        <w:t>设计了一种渐进式（P</w:t>
      </w:r>
      <w:r w:rsidR="003F2A6E">
        <w:rPr>
          <w:rFonts w:hint="eastAsia"/>
        </w:rPr>
        <w:t>rog</w:t>
      </w:r>
      <w:r w:rsidR="003F2A6E">
        <w:t>ressive）优化的图像情感分析框架。</w:t>
      </w:r>
      <w:r w:rsidR="003F2A6E">
        <w:rPr>
          <w:rFonts w:hint="eastAsia"/>
        </w:rPr>
        <w:t>该框架</w:t>
      </w:r>
      <w:r w:rsidR="003F2A6E">
        <w:t>主要有两个部分组成，</w:t>
      </w:r>
      <w:r w:rsidR="003F2A6E">
        <w:rPr>
          <w:rFonts w:hint="eastAsia"/>
        </w:rPr>
        <w:t>一是</w:t>
      </w:r>
      <w:r w:rsidR="003F2A6E">
        <w:t>在粗标注数据集</w:t>
      </w:r>
      <w:r w:rsidR="003F2A6E">
        <w:rPr>
          <w:rFonts w:hint="eastAsia"/>
        </w:rPr>
        <w:t>上</w:t>
      </w:r>
      <w:r w:rsidR="003F2A6E">
        <w:t>的与训练过程，</w:t>
      </w:r>
      <w:r w:rsidR="003F2A6E">
        <w:rPr>
          <w:rFonts w:hint="eastAsia"/>
        </w:rPr>
        <w:t>二</w:t>
      </w:r>
      <w:r w:rsidR="003F2A6E">
        <w:t>是在精确标注数据</w:t>
      </w:r>
      <w:r w:rsidR="003F2A6E">
        <w:rPr>
          <w:rFonts w:hint="eastAsia"/>
        </w:rPr>
        <w:t>集上</w:t>
      </w:r>
      <w:r w:rsidR="003F2A6E">
        <w:t>的参数调优过程。</w:t>
      </w:r>
    </w:p>
    <w:p w14:paraId="20FB9314" w14:textId="7D8530E7" w:rsidR="008B69B8" w:rsidRDefault="00FB5345" w:rsidP="0012798A">
      <w:pPr>
        <w:pStyle w:val="a"/>
      </w:pPr>
      <w:r w:rsidRPr="0028210F">
        <w:rPr>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27860"/>
                    </a:xfrm>
                    <a:prstGeom prst="rect">
                      <a:avLst/>
                    </a:prstGeom>
                  </pic:spPr>
                </pic:pic>
              </a:graphicData>
            </a:graphic>
          </wp:inline>
        </w:drawing>
      </w: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329350B4" w14:textId="77777777" w:rsidR="003F2A6E" w:rsidRDefault="003F2A6E" w:rsidP="003F2A6E">
      <w:pPr>
        <w:pStyle w:val="a"/>
      </w:pPr>
      <w:r>
        <w:t>该“渐进式”网络在预训练过程中引入了一套五十万张粗标注的 Fl</w:t>
      </w:r>
      <w:r>
        <w:rPr>
          <w:rFonts w:hint="eastAsia"/>
        </w:rPr>
        <w:t>ickr数据集</w:t>
      </w:r>
      <w:r>
        <w:t>。粗标注</w:t>
      </w:r>
      <w:r>
        <w:rPr>
          <w:rFonts w:hint="eastAsia"/>
        </w:rPr>
        <w:t>数据集</w:t>
      </w:r>
      <w:r>
        <w:t>使用F</w:t>
      </w:r>
      <w:r>
        <w:rPr>
          <w:rFonts w:hint="eastAsia"/>
        </w:rPr>
        <w:t>l</w:t>
      </w:r>
      <w:r>
        <w:t>ickr</w:t>
      </w:r>
      <w:r>
        <w:rPr>
          <w:rFonts w:hint="eastAsia"/>
        </w:rPr>
        <w:t xml:space="preserve"> 提供的</w:t>
      </w:r>
      <w:r>
        <w:t xml:space="preserve">图片标签（tag） </w:t>
      </w:r>
      <w:r>
        <w:rPr>
          <w:rFonts w:hint="eastAsia"/>
        </w:rPr>
        <w:t>作为</w:t>
      </w:r>
      <w:r>
        <w:t>图片标注信息</w:t>
      </w:r>
      <w:r>
        <w:rPr>
          <w:rFonts w:hint="eastAsia"/>
        </w:rPr>
        <w:t>。该网络</w:t>
      </w:r>
      <w:r>
        <w:t>在粗标注数据集训练完成后</w:t>
      </w:r>
      <w:r>
        <w:rPr>
          <w:rFonts w:hint="eastAsia"/>
        </w:rPr>
        <w:t>又</w:t>
      </w:r>
      <w:r>
        <w:t>使用少量人工标注的 T</w:t>
      </w:r>
      <w:r>
        <w:rPr>
          <w:rFonts w:hint="eastAsia"/>
        </w:rPr>
        <w:t>w</w:t>
      </w:r>
      <w:r>
        <w:t>itter</w:t>
      </w:r>
      <w:r>
        <w:rPr>
          <w:rFonts w:hint="eastAsia"/>
        </w:rPr>
        <w:t xml:space="preserve"> 数据</w:t>
      </w:r>
      <w:r>
        <w:t>进行一次参数调优（F</w:t>
      </w:r>
      <w:r>
        <w:rPr>
          <w:rFonts w:hint="eastAsia"/>
        </w:rPr>
        <w:t>ine</w:t>
      </w:r>
      <w:r>
        <w:t xml:space="preserve"> Tuning）</w:t>
      </w:r>
      <w:r>
        <w:rPr>
          <w:rFonts w:hint="eastAsia"/>
        </w:rPr>
        <w:t>。</w:t>
      </w:r>
    </w:p>
    <w:p w14:paraId="588BE7F3" w14:textId="44230B22" w:rsidR="003F2A6E" w:rsidRPr="003F2A6E" w:rsidRDefault="003F2A6E" w:rsidP="003F2A6E">
      <w:pPr>
        <w:pStyle w:val="a"/>
      </w:pPr>
      <w:r w:rsidRPr="003F2A6E">
        <w:rPr>
          <w:rFonts w:hint="eastAsia"/>
        </w:rPr>
        <w:t>图</w:t>
      </w:r>
      <w:r w:rsidRPr="003F2A6E">
        <w:t>2.2</w:t>
      </w:r>
      <w:r w:rsidRPr="001E4AB9">
        <w:rPr>
          <w:rFonts w:hint="eastAsia"/>
        </w:rPr>
        <w:t>所示</w:t>
      </w:r>
      <w:r w:rsidRPr="00F35B92">
        <w:t>为</w:t>
      </w:r>
      <w:r w:rsidRPr="003F2A6E">
        <w:fldChar w:fldCharType="begin"/>
      </w:r>
      <w:r w:rsidRPr="003F2A6E">
        <w:instrText xml:space="preserve"> REF _Ref445980805 \r \h  \* MERGEFORMAT </w:instrText>
      </w:r>
      <w:r w:rsidRPr="003F2A6E">
        <w:fldChar w:fldCharType="separate"/>
      </w:r>
      <w:r w:rsidRPr="003F2A6E">
        <w:t>[32]</w:t>
      </w:r>
      <w:r w:rsidRPr="003F2A6E">
        <w:fldChar w:fldCharType="end"/>
      </w:r>
      <w:r w:rsidRPr="003F2A6E">
        <w:t>文给出的</w:t>
      </w:r>
      <w:r w:rsidRPr="003F2A6E">
        <w:rPr>
          <w:rFonts w:hint="eastAsia"/>
        </w:rPr>
        <w:t>执行</w:t>
      </w:r>
      <w:r w:rsidRPr="001E4AB9">
        <w:t>流程，其中</w:t>
      </w:r>
      <w:r w:rsidRPr="00F35B92">
        <w:t xml:space="preserve"> CNN</w:t>
      </w:r>
      <w:r w:rsidRPr="00F35B92">
        <w:rPr>
          <w:rFonts w:hint="eastAsia"/>
        </w:rPr>
        <w:t xml:space="preserve"> </w:t>
      </w:r>
      <w:r w:rsidRPr="00C6475E">
        <w:rPr>
          <w:rFonts w:hint="eastAsia"/>
        </w:rPr>
        <w:t>和</w:t>
      </w:r>
      <w:r w:rsidRPr="006F31A2">
        <w:rPr>
          <w:rFonts w:hint="eastAsia"/>
        </w:rPr>
        <w:t xml:space="preserve"> PCNN </w:t>
      </w:r>
      <w:r w:rsidRPr="007C77BA">
        <w:rPr>
          <w:rFonts w:hint="eastAsia"/>
        </w:rPr>
        <w:t>部分</w:t>
      </w:r>
      <w:r w:rsidRPr="009C0D40">
        <w:t>均</w:t>
      </w:r>
      <w:r w:rsidRPr="009C0D40">
        <w:rPr>
          <w:rFonts w:hint="eastAsia"/>
        </w:rPr>
        <w:t>指的</w:t>
      </w:r>
      <w:r w:rsidRPr="009C0D40">
        <w:t>是同一个卷积神经网络，</w:t>
      </w:r>
      <w:r w:rsidRPr="003F2A6E">
        <w:rPr>
          <w:rFonts w:hint="eastAsia"/>
        </w:rPr>
        <w:t>该卷积神经</w:t>
      </w:r>
      <w:r w:rsidRPr="003F2A6E">
        <w:t>网络的结构如图2.3</w:t>
      </w:r>
      <w:r w:rsidRPr="003F2A6E">
        <w:rPr>
          <w:rFonts w:hint="eastAsia"/>
        </w:rPr>
        <w:t>所示</w:t>
      </w:r>
      <w:r w:rsidRPr="003F2A6E">
        <w:t>:</w:t>
      </w:r>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09F69318" w14:textId="77777777" w:rsidR="003F2A6E" w:rsidRDefault="003F2A6E" w:rsidP="003F2A6E">
      <w:pPr>
        <w:pStyle w:val="a"/>
      </w:pPr>
      <w:r>
        <w:t>如图2.3</w:t>
      </w:r>
      <w:r>
        <w:rPr>
          <w:rFonts w:hint="eastAsia"/>
        </w:rPr>
        <w:t>所示</w:t>
      </w:r>
      <w:r>
        <w:t>，</w:t>
      </w:r>
      <w:r>
        <w:rPr>
          <w:rFonts w:hint="eastAsia"/>
        </w:rPr>
        <w:t>每张待</w:t>
      </w:r>
      <w:r>
        <w:t>分类的</w:t>
      </w:r>
      <w:r>
        <w:rPr>
          <w:rFonts w:hint="eastAsia"/>
        </w:rPr>
        <w:t>图片被缩放</w:t>
      </w:r>
      <w:r>
        <w:t>为256*256的尺寸。缩放后将图片正中间</w:t>
      </w:r>
      <w:r>
        <w:rPr>
          <w:rFonts w:hint="eastAsia"/>
        </w:rPr>
        <w:t>227*227的</w:t>
      </w:r>
      <w:r>
        <w:t>区域裁剪出来作为网络的输入。输入层之后是两个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537CFB1" w14:textId="621CC512" w:rsidR="00FB5345" w:rsidRDefault="00C54B17" w:rsidP="00E45146">
      <w:pPr>
        <w:pStyle w:val="a2"/>
      </w:pPr>
      <w:bookmarkStart w:id="99" w:name="_Toc448479875"/>
      <w:bookmarkStart w:id="100" w:name="_Toc449012368"/>
      <w:r>
        <w:t>2.2</w:t>
      </w:r>
      <w:r w:rsidR="001961EF">
        <w:t xml:space="preserve">.2 </w:t>
      </w:r>
      <w:bookmarkEnd w:id="99"/>
      <w:r w:rsidR="00B857F4">
        <w:t>基于底层特征的图像情感</w:t>
      </w:r>
      <w:r w:rsidR="00B2208B">
        <w:t>分析</w:t>
      </w:r>
      <w:r w:rsidR="00B2208B">
        <w:rPr>
          <w:rFonts w:hint="eastAsia"/>
        </w:rPr>
        <w:t>方法</w:t>
      </w:r>
      <w:bookmarkEnd w:id="100"/>
    </w:p>
    <w:p w14:paraId="195AAEE7" w14:textId="77777777" w:rsidR="003F2A6E" w:rsidRDefault="003F2A6E" w:rsidP="003F2A6E">
      <w:pPr>
        <w:pStyle w:val="a"/>
      </w:pPr>
      <w:r>
        <w:t>另一种图像情感分析的方法</w:t>
      </w:r>
      <w:r>
        <w:rPr>
          <w:rFonts w:hint="eastAsia"/>
        </w:rPr>
        <w:t>依赖于</w:t>
      </w:r>
      <w:r>
        <w:t>底层特征，</w:t>
      </w:r>
      <w:r>
        <w:rPr>
          <w:rFonts w:hint="eastAsia"/>
        </w:rPr>
        <w:t>一个好的</w:t>
      </w:r>
      <w:r>
        <w:t>特征应具有</w:t>
      </w:r>
      <w:r>
        <w:rPr>
          <w:rFonts w:hint="eastAsia"/>
        </w:rPr>
        <w:t>多种形式</w:t>
      </w:r>
      <w:r>
        <w:t>的</w:t>
      </w:r>
      <w:r>
        <w:rPr>
          <w:rFonts w:hint="eastAsia"/>
        </w:rPr>
        <w:t>不变性</w:t>
      </w:r>
      <w:r>
        <w:t>（</w:t>
      </w:r>
      <w:r>
        <w:rPr>
          <w:rFonts w:hint="eastAsia"/>
        </w:rPr>
        <w:t>旋转</w:t>
      </w:r>
      <w:r>
        <w:t>，</w:t>
      </w:r>
      <w:r>
        <w:rPr>
          <w:rFonts w:hint="eastAsia"/>
        </w:rPr>
        <w:t>尺寸</w:t>
      </w:r>
      <w:r>
        <w:t>，</w:t>
      </w:r>
      <w:r>
        <w:rPr>
          <w:rFonts w:hint="eastAsia"/>
        </w:rPr>
        <w:t>光照</w:t>
      </w:r>
      <w:r>
        <w:t>等）。在</w:t>
      </w:r>
      <w:r>
        <w:fldChar w:fldCharType="begin"/>
      </w:r>
      <w:r>
        <w:instrText xml:space="preserve"> REF _Ref445453444 \r \h  \* MERGEFORMAT </w:instrText>
      </w:r>
      <w:r>
        <w:fldChar w:fldCharType="separate"/>
      </w:r>
      <w:r>
        <w:t>[27]</w:t>
      </w:r>
      <w:r>
        <w:fldChar w:fldCharType="end"/>
      </w:r>
      <w:r>
        <w:t>文中，作者使用</w:t>
      </w:r>
      <w:r>
        <w:rPr>
          <w:rFonts w:hint="eastAsia"/>
        </w:rPr>
        <w:t>四种</w:t>
      </w:r>
      <w:r>
        <w:t>底层图像特征表示，</w:t>
      </w:r>
      <w:r>
        <w:rPr>
          <w:rFonts w:hint="eastAsia"/>
        </w:rPr>
        <w:t>它们分别是</w:t>
      </w:r>
      <w:r>
        <w:t>：</w:t>
      </w:r>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w:t>
      </w:r>
      <w:r>
        <w:lastRenderedPageBreak/>
        <w:t>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101" w:name="_Toc448479876"/>
      <w:bookmarkStart w:id="102" w:name="_Toc449012369"/>
      <w:r>
        <w:t>2.3</w:t>
      </w:r>
      <w:r w:rsidR="001961EF">
        <w:t xml:space="preserve"> </w:t>
      </w:r>
      <w:r w:rsidR="00FB5345">
        <w:rPr>
          <w:rFonts w:hint="eastAsia"/>
        </w:rPr>
        <w:t>现有方法</w:t>
      </w:r>
      <w:r w:rsidR="00FB5345">
        <w:t>的主要问题</w:t>
      </w:r>
      <w:bookmarkEnd w:id="101"/>
      <w:bookmarkEnd w:id="102"/>
    </w:p>
    <w:p w14:paraId="1E5CF34B" w14:textId="77777777" w:rsidR="00E45146" w:rsidRPr="00E45146" w:rsidRDefault="00E45146" w:rsidP="00E45146">
      <w:pPr>
        <w:pStyle w:val="DocumentMap"/>
      </w:pPr>
    </w:p>
    <w:p w14:paraId="3BCD353D" w14:textId="45B49CF8" w:rsidR="00FB5345" w:rsidRDefault="00FB5345" w:rsidP="00C6475E">
      <w:pPr>
        <w:pStyle w:val="a"/>
      </w:pPr>
      <w:r>
        <w:rPr>
          <w:rFonts w:hint="eastAsia"/>
        </w:rPr>
        <w:t>以上</w:t>
      </w:r>
      <w:r>
        <w:t>我们</w:t>
      </w:r>
      <w:r>
        <w:rPr>
          <w:rFonts w:hint="eastAsia"/>
        </w:rPr>
        <w:t>介绍</w:t>
      </w:r>
      <w:r>
        <w:t>了两种现有</w:t>
      </w:r>
      <w:r>
        <w:rPr>
          <w:rFonts w:hint="eastAsia"/>
        </w:rPr>
        <w:t>的视觉</w:t>
      </w:r>
      <w:r w:rsidR="00B2208B">
        <w:t>情感分析</w:t>
      </w:r>
      <w:r w:rsidR="00B2208B">
        <w:rPr>
          <w:rFonts w:hint="eastAsia"/>
        </w:rPr>
        <w:t>方法</w:t>
      </w:r>
      <w:r w:rsidR="00B2208B">
        <w:t>和</w:t>
      </w:r>
      <w:r w:rsidR="00B2208B">
        <w:rPr>
          <w:rFonts w:hint="eastAsia"/>
        </w:rPr>
        <w:t>各自</w:t>
      </w:r>
      <w:r w:rsidR="00B2208B">
        <w:t>的代表性工作，</w:t>
      </w:r>
      <w:r w:rsidR="003F2A6E">
        <w:t>然而，若要应用到 GIF</w:t>
      </w:r>
      <w:r w:rsidR="003F2A6E">
        <w:rPr>
          <w:rFonts w:hint="eastAsia"/>
        </w:rPr>
        <w:t xml:space="preserve"> 视频情感分析</w:t>
      </w:r>
      <w:r w:rsidR="003F2A6E">
        <w:t>工作中，</w:t>
      </w:r>
      <w:r w:rsidR="003F2A6E">
        <w:rPr>
          <w:rFonts w:hint="eastAsia"/>
        </w:rPr>
        <w:t>这些方法</w:t>
      </w:r>
      <w:r w:rsidR="003F2A6E">
        <w:t>都存在一些问题：</w:t>
      </w:r>
    </w:p>
    <w:p w14:paraId="076EE59A" w14:textId="77777777" w:rsidR="003F2A6E" w:rsidRPr="00BC6742" w:rsidRDefault="003F2A6E" w:rsidP="003F2A6E">
      <w:pPr>
        <w:pStyle w:val="a"/>
        <w:rPr>
          <w:b/>
        </w:rPr>
      </w:pPr>
      <w:r w:rsidRPr="00BC6742">
        <w:rPr>
          <w:b/>
        </w:rPr>
        <w:t>基于深度学习的图像情感分析方法的主要问题在于</w:t>
      </w:r>
      <w:r w:rsidRPr="00BC6742">
        <w:rPr>
          <w:rFonts w:hint="eastAsia"/>
          <w:b/>
        </w:rPr>
        <w:t>通过</w:t>
      </w:r>
      <w:r w:rsidRPr="00BC6742">
        <w:rPr>
          <w:b/>
        </w:rPr>
        <w:t>有限</w:t>
      </w:r>
      <w:r>
        <w:rPr>
          <w:b/>
        </w:rPr>
        <w:t>数量</w:t>
      </w:r>
      <w:r w:rsidRPr="00BC6742">
        <w:rPr>
          <w:b/>
        </w:rPr>
        <w:t>的</w:t>
      </w:r>
      <w:r w:rsidRPr="00BC6742">
        <w:rPr>
          <w:rFonts w:hint="eastAsia"/>
          <w:b/>
        </w:rPr>
        <w:t>带</w:t>
      </w:r>
      <w:r w:rsidRPr="00BC6742">
        <w:rPr>
          <w:b/>
        </w:rPr>
        <w:t>标注数据很难学习到足够</w:t>
      </w:r>
      <w:r>
        <w:rPr>
          <w:b/>
        </w:rPr>
        <w:t>广泛的</w:t>
      </w:r>
      <w:r w:rsidRPr="00BC6742">
        <w:rPr>
          <w:b/>
        </w:rPr>
        <w:t>视觉概念语义。</w:t>
      </w:r>
    </w:p>
    <w:p w14:paraId="60B2AD3E" w14:textId="3391FC5C" w:rsidR="003F2A6E" w:rsidRDefault="003F2A6E" w:rsidP="003F2A6E">
      <w:pPr>
        <w:pStyle w:val="a"/>
      </w:pPr>
      <w:r>
        <w:rPr>
          <w:rFonts w:hint="eastAsia"/>
        </w:rPr>
        <w:t>训练</w:t>
      </w:r>
      <w:r>
        <w:t>网络时所能使用的带标注数据</w:t>
      </w:r>
      <w:r>
        <w:rPr>
          <w:rFonts w:hint="eastAsia"/>
        </w:rPr>
        <w:t>总是</w:t>
      </w:r>
      <w:r>
        <w:t>有限的，</w:t>
      </w:r>
      <w:r>
        <w:rPr>
          <w:rFonts w:hint="eastAsia"/>
        </w:rPr>
        <w:t>而社交网络</w:t>
      </w:r>
      <w:r>
        <w:t>中传播的 GIF</w:t>
      </w:r>
      <w:r>
        <w:rPr>
          <w:rFonts w:hint="eastAsia"/>
        </w:rPr>
        <w:t xml:space="preserve"> 视频所蕴含</w:t>
      </w:r>
      <w:r>
        <w:t>的视觉概念语义却有着十分广泛的分布。</w:t>
      </w:r>
      <w:r>
        <w:rPr>
          <w:rFonts w:hint="eastAsia"/>
        </w:rPr>
        <w:t>用户</w:t>
      </w:r>
      <w:r>
        <w:t>在社交网络中上传的 GIF</w:t>
      </w:r>
      <w:r>
        <w:rPr>
          <w:rFonts w:hint="eastAsia"/>
        </w:rPr>
        <w:t xml:space="preserve"> 视频涉及</w:t>
      </w:r>
      <w:r>
        <w:lastRenderedPageBreak/>
        <w:t>日常生活的方方面面。</w:t>
      </w:r>
      <w:r>
        <w:rPr>
          <w:rFonts w:hint="eastAsia"/>
        </w:rPr>
        <w:t>例如</w:t>
      </w:r>
      <w:r>
        <w:t>有的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w:t>
      </w:r>
      <w:r>
        <w:t>希望深度神经网络能通过</w:t>
      </w:r>
      <w:r>
        <w:rPr>
          <w:rFonts w:hint="eastAsia"/>
        </w:rPr>
        <w:t>训练</w:t>
      </w:r>
      <w:r>
        <w:t>数据学习到</w:t>
      </w:r>
      <w:r>
        <w:rPr>
          <w:rFonts w:hint="eastAsia"/>
        </w:rPr>
        <w:t>这些</w:t>
      </w:r>
      <w:r>
        <w:t>概念。</w:t>
      </w:r>
      <w:r>
        <w:rPr>
          <w:rFonts w:hint="eastAsia"/>
        </w:rPr>
        <w:t>然而</w:t>
      </w:r>
      <w:r>
        <w:t>，根据文献</w:t>
      </w:r>
      <w:r>
        <w:fldChar w:fldCharType="begin"/>
      </w:r>
      <w:r>
        <w:instrText xml:space="preserve"> REF _Ref446703818 \r \h  \* MERGEFORMAT </w:instrText>
      </w:r>
      <w:r>
        <w:fldChar w:fldCharType="separate"/>
      </w:r>
      <w:r>
        <w:t>[38]</w:t>
      </w:r>
      <w:r>
        <w:fldChar w:fldCharType="end"/>
      </w:r>
      <w:r w:rsidR="005F4731">
        <w:t>，</w:t>
      </w:r>
      <w:r>
        <w:t>如</w:t>
      </w:r>
      <w:r>
        <w:rPr>
          <w:rFonts w:hint="eastAsia"/>
        </w:rPr>
        <w:t>图</w:t>
      </w:r>
      <w:r>
        <w:t>2.4</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语义概念。因此，想要学习到情感倾向性</w:t>
      </w:r>
      <w:r>
        <w:rPr>
          <w:rFonts w:hint="eastAsia"/>
        </w:rPr>
        <w:t>特征</w:t>
      </w:r>
      <w:r>
        <w:t>需要</w:t>
      </w:r>
      <w:r>
        <w:rPr>
          <w:rFonts w:hint="eastAsia"/>
        </w:rPr>
        <w:t>更加复杂</w:t>
      </w:r>
      <w:r>
        <w:t>的模型和更多的训练数据。</w:t>
      </w:r>
    </w:p>
    <w:p w14:paraId="0AC2C318" w14:textId="77777777" w:rsidR="00DE4396" w:rsidRDefault="00DE4396" w:rsidP="00DE4396">
      <w:pPr>
        <w:pStyle w:val="a"/>
      </w:pPr>
      <w:r>
        <w:t>深度学习</w:t>
      </w:r>
      <w:r>
        <w:rPr>
          <w:rFonts w:hint="eastAsia"/>
        </w:rPr>
        <w:t>领域</w:t>
      </w:r>
      <w:r>
        <w:t>作为热门的研究领域， 更新迭代速度很快，层数</w:t>
      </w:r>
      <w:r>
        <w:rPr>
          <w:rFonts w:hint="eastAsia"/>
        </w:rPr>
        <w:t>越来越多</w:t>
      </w:r>
      <w:r>
        <w:t>的深度神经网络被设计出来。</w:t>
      </w:r>
      <w:r>
        <w:rPr>
          <w:rFonts w:hint="eastAsia"/>
        </w:rPr>
        <w:t>然而即使是如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的模型训练过程也会更加容易出现问题。这是深度神经网络在解决诸如视频情感分析这类复杂问题</w:t>
      </w:r>
      <w:r>
        <w:rPr>
          <w:rFonts w:hint="eastAsia"/>
        </w:rPr>
        <w:t>时</w:t>
      </w:r>
      <w:r>
        <w:t>的一个弊端。</w:t>
      </w:r>
    </w:p>
    <w:p w14:paraId="347C5A7E" w14:textId="03339D9D" w:rsidR="00FB5345" w:rsidRDefault="00DE4396" w:rsidP="00DE4396">
      <w:pPr>
        <w:pStyle w:val="a"/>
      </w:pPr>
      <w:r>
        <w:t>尽管现有的卷积神经网络无法可靠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特征以及中层特征到情感倾向的关系。假定有了可靠的中层特征，我们依然可以使用卷积神经网络来作为这些中层特征的检测器。</w:t>
      </w:r>
      <w:r>
        <w:rPr>
          <w:rFonts w:hint="eastAsia"/>
        </w:rPr>
        <w:t>具体</w:t>
      </w:r>
      <w:r>
        <w:t>细节</w:t>
      </w:r>
      <w:r>
        <w:rPr>
          <w:rFonts w:hint="eastAsia"/>
        </w:rPr>
        <w:t>我们</w:t>
      </w:r>
      <w:r>
        <w:t>将在第三章中探讨。</w:t>
      </w:r>
    </w:p>
    <w:p w14:paraId="21A866CC" w14:textId="77777777" w:rsidR="00FB5345" w:rsidRDefault="00FB5345" w:rsidP="00E45146">
      <w:pPr>
        <w:pStyle w:val="a"/>
      </w:pPr>
      <w:r>
        <w:t xml:space="preserve"> </w:t>
      </w:r>
    </w:p>
    <w:p w14:paraId="4D069CA6" w14:textId="4E121371" w:rsidR="00E45146" w:rsidRPr="005F4731" w:rsidRDefault="005F4731" w:rsidP="005F4731">
      <w:pPr>
        <w:spacing w:line="360" w:lineRule="auto"/>
        <w:rPr>
          <w:rFonts w:ascii="SimSun" w:eastAsia="SimSun" w:hAnsi="SimSun" w:cs="SimSun"/>
          <w:b/>
        </w:rPr>
      </w:pPr>
      <w:r>
        <w:rPr>
          <w:rFonts w:ascii="SimSun" w:eastAsia="SimSun" w:hAnsi="SimSun" w:cs="SimSun"/>
          <w:b/>
          <w:noProof/>
          <w:lang w:eastAsia="en-US"/>
        </w:rPr>
        <w:lastRenderedPageBreak/>
        <w:drawing>
          <wp:inline distT="0" distB="0" distL="0" distR="0" wp14:anchorId="421545CF" wp14:editId="79B9396A">
            <wp:extent cx="5727700" cy="8459470"/>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合并图1.jpg"/>
                    <pic:cNvPicPr/>
                  </pic:nvPicPr>
                  <pic:blipFill>
                    <a:blip r:embed="rId26">
                      <a:extLst>
                        <a:ext uri="{28A0092B-C50C-407E-A947-70E740481C1C}">
                          <a14:useLocalDpi xmlns:a14="http://schemas.microsoft.com/office/drawing/2010/main" val="0"/>
                        </a:ext>
                      </a:extLst>
                    </a:blip>
                    <a:stretch>
                      <a:fillRect/>
                    </a:stretch>
                  </pic:blipFill>
                  <pic:spPr>
                    <a:xfrm>
                      <a:off x="0" y="0"/>
                      <a:ext cx="5727700" cy="8459470"/>
                    </a:xfrm>
                    <a:prstGeom prst="rect">
                      <a:avLst/>
                    </a:prstGeom>
                  </pic:spPr>
                </pic:pic>
              </a:graphicData>
            </a:graphic>
          </wp:inline>
        </w:drawing>
      </w:r>
    </w:p>
    <w:p w14:paraId="76B433CF" w14:textId="6391E135" w:rsidR="00E45146" w:rsidRDefault="00FB5345" w:rsidP="00E45146">
      <w:pPr>
        <w:pStyle w:val="a4"/>
      </w:pPr>
      <w:r>
        <w:rPr>
          <w:rFonts w:hint="eastAsia"/>
        </w:rPr>
        <w:t>图</w:t>
      </w:r>
      <w:r w:rsidR="003F6FBC">
        <w:t>2.</w:t>
      </w:r>
      <w:r w:rsidR="006060AD">
        <w:t>4</w:t>
      </w:r>
      <w:r>
        <w:t xml:space="preserve"> </w:t>
      </w:r>
      <w:r w:rsidR="005F4731">
        <w:t>各个</w:t>
      </w:r>
      <w:r>
        <w:t>卷积层学习到的特征表示示例</w:t>
      </w:r>
      <w:r>
        <w:t xml:space="preserve"> </w:t>
      </w:r>
    </w:p>
    <w:p w14:paraId="1C85FE86" w14:textId="3CB50C60" w:rsidR="00FB5345" w:rsidRPr="007C2155" w:rsidRDefault="00FB5345" w:rsidP="00E45146">
      <w:pPr>
        <w:pStyle w:val="a4"/>
      </w:pPr>
      <w:r w:rsidRPr="007C2155">
        <w:rPr>
          <w:rFonts w:ascii="CMR7" w:hAnsi="CMR7"/>
          <w:sz w:val="14"/>
          <w:szCs w:val="14"/>
        </w:rPr>
        <w:t>(</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 xml:space="preserve">ECCV 2014, </w:t>
      </w:r>
      <w:r w:rsidR="002461A8">
        <w:rPr>
          <w:rFonts w:ascii="CMR7" w:hAnsi="CMR7"/>
          <w:sz w:val="14"/>
          <w:szCs w:val="14"/>
        </w:rPr>
        <w:t>Part I, LNCS 8689, pp. 818–833</w:t>
      </w:r>
      <w:r>
        <w:rPr>
          <w:rFonts w:ascii="CMR7" w:hAnsi="CMR7"/>
          <w:sz w:val="14"/>
          <w:szCs w:val="14"/>
        </w:rPr>
        <w:t>)</w:t>
      </w:r>
    </w:p>
    <w:p w14:paraId="2B037C90" w14:textId="77777777" w:rsidR="00FB5345" w:rsidRPr="009A5832" w:rsidRDefault="00FB5345" w:rsidP="00EE26C2">
      <w:pPr>
        <w:spacing w:line="360" w:lineRule="auto"/>
        <w:rPr>
          <w:rFonts w:ascii="SimSun" w:eastAsia="SimSun" w:hAnsi="SimSun" w:cs="SimSun"/>
          <w:b/>
        </w:rPr>
      </w:pPr>
    </w:p>
    <w:p w14:paraId="6529FEE1" w14:textId="5371DBD5" w:rsidR="000F4954" w:rsidRPr="00BC6742" w:rsidRDefault="000F4954" w:rsidP="005E5860">
      <w:pPr>
        <w:pStyle w:val="a"/>
        <w:rPr>
          <w:b/>
        </w:rPr>
      </w:pPr>
      <w:r w:rsidRPr="00BC6742">
        <w:rPr>
          <w:b/>
        </w:rPr>
        <w:t>基于底层特征的图像情感分析</w:t>
      </w:r>
      <w:r w:rsidRPr="00BC6742">
        <w:rPr>
          <w:rFonts w:hint="eastAsia"/>
          <w:b/>
        </w:rPr>
        <w:t>方法</w:t>
      </w:r>
      <w:r w:rsidRPr="00BC6742">
        <w:rPr>
          <w:b/>
        </w:rPr>
        <w:t>的主要问题在于</w:t>
      </w:r>
      <w:r w:rsidR="00E753E6" w:rsidRPr="00BC6742">
        <w:rPr>
          <w:b/>
        </w:rPr>
        <w:t>底层</w:t>
      </w:r>
      <w:r w:rsidR="00E753E6" w:rsidRPr="00BC6742">
        <w:rPr>
          <w:rFonts w:hint="eastAsia"/>
          <w:b/>
        </w:rPr>
        <w:t>特征不足以</w:t>
      </w:r>
      <w:r w:rsidR="00E753E6" w:rsidRPr="00BC6742">
        <w:rPr>
          <w:b/>
        </w:rPr>
        <w:t>描述</w:t>
      </w:r>
      <w:r w:rsidR="00E753E6" w:rsidRPr="00BC6742">
        <w:rPr>
          <w:rFonts w:hint="eastAsia"/>
          <w:b/>
        </w:rPr>
        <w:t>视觉</w:t>
      </w:r>
      <w:r w:rsidR="00E753E6" w:rsidRPr="00BC6742">
        <w:rPr>
          <w:b/>
        </w:rPr>
        <w:t>信息中的概念语义，</w:t>
      </w:r>
    </w:p>
    <w:p w14:paraId="48728200" w14:textId="56F5559F" w:rsidR="00B2208B" w:rsidRDefault="00E753E6" w:rsidP="005E5860">
      <w:pPr>
        <w:pStyle w:val="a"/>
      </w:pPr>
      <w:r>
        <w:t>常见的底层特征有颜色直方图、</w:t>
      </w:r>
      <w:r w:rsidR="00FB5345">
        <w:rPr>
          <w:rFonts w:hint="eastAsia"/>
        </w:rPr>
        <w:t>面部表情</w:t>
      </w:r>
      <w:r>
        <w:t>、</w:t>
      </w:r>
      <w:r w:rsidR="00FB5345">
        <w:rPr>
          <w:rFonts w:hint="eastAsia"/>
        </w:rPr>
        <w:t>美学特征</w:t>
      </w:r>
      <w:r>
        <w:rPr>
          <w:rFonts w:hint="eastAsia"/>
        </w:rPr>
        <w:t>等等</w:t>
      </w:r>
      <w:r>
        <w:t>。</w:t>
      </w:r>
      <w:r w:rsidR="00FB5345">
        <w:t>这些人工选择的底层特征虽然与</w:t>
      </w:r>
      <w:r w:rsidR="00FB5345">
        <w:rPr>
          <w:rFonts w:hint="eastAsia"/>
        </w:rPr>
        <w:t>情感</w:t>
      </w:r>
      <w:r w:rsidR="00FB5345">
        <w:t>倾向存在一定关联。</w:t>
      </w:r>
      <w:r w:rsidR="00FB5345">
        <w:rPr>
          <w:rFonts w:hint="eastAsia"/>
        </w:rPr>
        <w:t>但是</w:t>
      </w:r>
      <w:r w:rsidR="00FB5345">
        <w:t>对于内容包罗万象的</w:t>
      </w:r>
      <w:r>
        <w:t>视觉信息</w:t>
      </w:r>
      <w:r w:rsidR="00FB5345">
        <w:t>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44A47886" w14:textId="77777777" w:rsidR="00BC6742" w:rsidRDefault="00E753E6" w:rsidP="00E753E6">
      <w:pPr>
        <w:pStyle w:val="a"/>
        <w:rPr>
          <w:b/>
        </w:rPr>
      </w:pPr>
      <w:r w:rsidRPr="00BC6742">
        <w:rPr>
          <w:b/>
        </w:rPr>
        <w:t>而</w:t>
      </w:r>
      <w:r w:rsidRPr="00BC6742">
        <w:rPr>
          <w:rFonts w:hint="eastAsia"/>
          <w:b/>
        </w:rPr>
        <w:t>对于中层</w:t>
      </w:r>
      <w:r w:rsidRPr="00BC6742">
        <w:rPr>
          <w:b/>
        </w:rPr>
        <w:t>本体特征</w:t>
      </w:r>
      <w:r w:rsidR="001E11E9" w:rsidRPr="00BC6742">
        <w:rPr>
          <w:b/>
        </w:rPr>
        <w:t xml:space="preserve">（例如 Borth </w:t>
      </w:r>
      <w:r w:rsidR="001E11E9" w:rsidRPr="00BC6742">
        <w:rPr>
          <w:b/>
        </w:rPr>
        <w:fldChar w:fldCharType="begin"/>
      </w:r>
      <w:r w:rsidR="001E11E9" w:rsidRPr="00BC6742">
        <w:rPr>
          <w:b/>
        </w:rPr>
        <w:instrText xml:space="preserve"> REF _Ref445540086 \r \h </w:instrText>
      </w:r>
      <w:r w:rsidR="00BC6742">
        <w:rPr>
          <w:b/>
        </w:rPr>
        <w:instrText xml:space="preserve"> \* MERGEFORMAT </w:instrText>
      </w:r>
      <w:r w:rsidR="001E11E9" w:rsidRPr="00BC6742">
        <w:rPr>
          <w:b/>
        </w:rPr>
      </w:r>
      <w:r w:rsidR="001E11E9" w:rsidRPr="00BC6742">
        <w:rPr>
          <w:b/>
        </w:rPr>
        <w:fldChar w:fldCharType="separate"/>
      </w:r>
      <w:r w:rsidR="001E11E9" w:rsidRPr="00BC6742">
        <w:rPr>
          <w:b/>
        </w:rPr>
        <w:t>[28]</w:t>
      </w:r>
      <w:r w:rsidR="001E11E9" w:rsidRPr="00BC6742">
        <w:rPr>
          <w:b/>
        </w:rPr>
        <w:fldChar w:fldCharType="end"/>
      </w:r>
      <w:r w:rsidR="001E11E9" w:rsidRPr="00BC6742">
        <w:rPr>
          <w:b/>
        </w:rPr>
        <w:t>等人提出的SentiBank），</w:t>
      </w:r>
      <w:r w:rsidR="00FB5345" w:rsidRPr="00BC6742">
        <w:rPr>
          <w:rFonts w:hint="eastAsia"/>
          <w:b/>
        </w:rPr>
        <w:t>虽然</w:t>
      </w:r>
      <w:r w:rsidR="00FB5345" w:rsidRPr="00BC6742">
        <w:rPr>
          <w:b/>
        </w:rPr>
        <w:t>在静态图像的情感分析中表现不错，</w:t>
      </w:r>
      <w:r w:rsidR="00FB5345" w:rsidRPr="00BC6742">
        <w:rPr>
          <w:rFonts w:hint="eastAsia"/>
          <w:b/>
        </w:rPr>
        <w:t>但是</w:t>
      </w:r>
      <w:r w:rsidR="001E11E9" w:rsidRPr="00BC6742">
        <w:rPr>
          <w:b/>
        </w:rPr>
        <w:t>用在具有时序信息的</w:t>
      </w:r>
      <w:r w:rsidR="00FB5345" w:rsidRPr="00BC6742">
        <w:rPr>
          <w:rFonts w:hint="eastAsia"/>
          <w:b/>
        </w:rPr>
        <w:t>GIF 动画</w:t>
      </w:r>
      <w:r w:rsidR="001E11E9" w:rsidRPr="00BC6742">
        <w:rPr>
          <w:b/>
        </w:rPr>
        <w:t>中仍有许多局限性。</w:t>
      </w:r>
    </w:p>
    <w:p w14:paraId="224CBB27" w14:textId="74B080BF" w:rsidR="00BC6742" w:rsidRDefault="001E11E9" w:rsidP="00E753E6">
      <w:pPr>
        <w:pStyle w:val="a"/>
      </w:pPr>
      <w:r>
        <w:t>例如</w:t>
      </w:r>
      <w:r>
        <w:rPr>
          <w:rFonts w:hint="eastAsia"/>
        </w:rPr>
        <w:t>GIF 视频中可能</w:t>
      </w:r>
      <w:r>
        <w:t>有</w:t>
      </w:r>
      <w:r w:rsidR="00FB5345">
        <w:t>诸如摔倒，</w:t>
      </w:r>
      <w:r w:rsidR="00FB5345">
        <w:rPr>
          <w:rFonts w:hint="eastAsia"/>
        </w:rPr>
        <w:t>跳跃</w:t>
      </w:r>
      <w:r w:rsidR="00FB5345">
        <w:t>，</w:t>
      </w:r>
      <w:r w:rsidR="00FB5345">
        <w:rPr>
          <w:rFonts w:hint="eastAsia"/>
        </w:rPr>
        <w:t>舞蹈</w:t>
      </w:r>
      <w:r w:rsidR="00FB5345">
        <w:t>等动作信息，</w:t>
      </w:r>
      <w:r w:rsidR="00FB5345">
        <w:rPr>
          <w:rFonts w:hint="eastAsia"/>
        </w:rPr>
        <w:t>仅仅</w:t>
      </w:r>
      <w:r w:rsidR="00FB5345">
        <w:t>依靠形容词名词对不能</w:t>
      </w:r>
      <w:r w:rsidR="00FB5345">
        <w:rPr>
          <w:rFonts w:hint="eastAsia"/>
        </w:rPr>
        <w:t>很好的</w:t>
      </w:r>
      <w:r w:rsidR="00FB5345">
        <w:t>进行描述。</w:t>
      </w:r>
    </w:p>
    <w:p w14:paraId="1882DA2C" w14:textId="74B4837B" w:rsidR="00FB5345" w:rsidRPr="00BC6742" w:rsidRDefault="00FB5345" w:rsidP="00E753E6">
      <w:pPr>
        <w:pStyle w:val="a"/>
        <w:rPr>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6E478367" w14:textId="77777777" w:rsidR="004E1781" w:rsidRDefault="004E1781" w:rsidP="00EE26C2">
      <w:pPr>
        <w:spacing w:line="360" w:lineRule="auto"/>
        <w:ind w:firstLine="720"/>
        <w:rPr>
          <w:rFonts w:ascii="SimSun" w:eastAsia="SimSun" w:hAnsi="SimSun" w:cs="SimSun"/>
        </w:rPr>
      </w:pPr>
    </w:p>
    <w:p w14:paraId="65E02F73" w14:textId="1B88D467" w:rsidR="004E1781" w:rsidRDefault="00C54B17" w:rsidP="00F92186">
      <w:pPr>
        <w:pStyle w:val="a0"/>
      </w:pPr>
      <w:bookmarkStart w:id="103" w:name="_Toc448479877"/>
      <w:bookmarkStart w:id="104" w:name="_Toc449012370"/>
      <w:r>
        <w:t>2.4</w:t>
      </w:r>
      <w:r w:rsidR="00FB5345">
        <w:rPr>
          <w:rFonts w:hint="eastAsia"/>
        </w:rPr>
        <w:t>本章小结</w:t>
      </w:r>
      <w:bookmarkEnd w:id="103"/>
      <w:bookmarkEnd w:id="104"/>
    </w:p>
    <w:p w14:paraId="634A4AFF" w14:textId="77777777" w:rsidR="001E4AB9" w:rsidRDefault="00FB5345" w:rsidP="005E5860">
      <w:pPr>
        <w:pStyle w:val="a"/>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p>
    <w:p w14:paraId="156F3F15" w14:textId="77777777" w:rsidR="001E4AB9" w:rsidRDefault="00E83741" w:rsidP="005E5860">
      <w:pPr>
        <w:pStyle w:val="a"/>
      </w:pPr>
      <w:r>
        <w:t>第一个核心问题是如何确定哪些 GIF</w:t>
      </w:r>
      <w:r>
        <w:rPr>
          <w:rFonts w:hint="eastAsia"/>
        </w:rPr>
        <w:t xml:space="preserve"> 视频中</w:t>
      </w:r>
      <w:r>
        <w:t>的概念语义需要被处理。</w:t>
      </w:r>
    </w:p>
    <w:p w14:paraId="60D4305C" w14:textId="67D3B882" w:rsidR="002F54A4" w:rsidRDefault="00E83741" w:rsidP="005E5860">
      <w:pPr>
        <w:pStyle w:val="a"/>
      </w:pPr>
      <w:r>
        <w:rPr>
          <w:rFonts w:hint="eastAsia"/>
        </w:rPr>
        <w:t>第二个</w:t>
      </w:r>
      <w:r>
        <w:t>核心问题是如何处理 GIF</w:t>
      </w:r>
      <w:r>
        <w:rPr>
          <w:rFonts w:hint="eastAsia"/>
        </w:rPr>
        <w:t xml:space="preserve"> 视频中</w:t>
      </w:r>
      <w:r>
        <w:t>概念语义之间的时序关系。</w:t>
      </w:r>
    </w:p>
    <w:p w14:paraId="6440C990" w14:textId="405A2FB0" w:rsidR="00E31927" w:rsidRDefault="00E83741" w:rsidP="004E20BC">
      <w:pPr>
        <w:pStyle w:val="a"/>
      </w:pPr>
      <w:r>
        <w:rPr>
          <w:rFonts w:hint="eastAsia"/>
        </w:rPr>
        <w:t>之后</w:t>
      </w:r>
      <w:r>
        <w:t>，</w:t>
      </w:r>
      <w:r w:rsidR="004E20BC">
        <w:t>我们</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E31927">
        <w:t>和各自的代表性工作</w:t>
      </w:r>
      <w:r w:rsidR="00FB5345">
        <w:t>，</w:t>
      </w:r>
      <w:r w:rsidR="004E20BC">
        <w:rPr>
          <w:rFonts w:hint="eastAsia"/>
        </w:rPr>
        <w:t>并分析了</w:t>
      </w:r>
      <w:r w:rsidR="004E20BC">
        <w:t>两种方法各自的局限性。</w:t>
      </w:r>
      <w:r w:rsidR="001E4AB9">
        <w:t>其中</w:t>
      </w:r>
      <w:r w:rsidR="00FB5345">
        <w:rPr>
          <w:rFonts w:hint="eastAsia"/>
        </w:rPr>
        <w:t>第一种</w:t>
      </w:r>
      <w:r w:rsidR="00FB5345">
        <w:t>方法使用深度学习</w:t>
      </w:r>
      <w:r w:rsidR="00FB5345">
        <w:rPr>
          <w:rFonts w:hint="eastAsia"/>
        </w:rPr>
        <w:t>直接</w:t>
      </w:r>
      <w:r w:rsidR="00E31927">
        <w:t>学习情感分类。</w:t>
      </w:r>
      <w:r w:rsidR="00FB5345">
        <w:rPr>
          <w:rFonts w:hint="eastAsia"/>
        </w:rPr>
        <w:t>第二种方法</w:t>
      </w:r>
      <w:r w:rsidR="004E20BC">
        <w:rPr>
          <w:rFonts w:hint="eastAsia"/>
        </w:rPr>
        <w:t>基于</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w:t>
      </w:r>
      <w:r w:rsidR="004E20BC">
        <w:t xml:space="preserve">。 </w:t>
      </w:r>
    </w:p>
    <w:p w14:paraId="2AB08D06" w14:textId="77777777" w:rsidR="001E4AB9" w:rsidRDefault="001E4AB9" w:rsidP="001E4AB9">
      <w:pPr>
        <w:pStyle w:val="a"/>
        <w:sectPr w:rsidR="001E4AB9" w:rsidSect="001818BD">
          <w:pgSz w:w="11900" w:h="16840"/>
          <w:pgMar w:top="1440" w:right="1440" w:bottom="1440" w:left="1440" w:header="708" w:footer="708" w:gutter="0"/>
          <w:cols w:space="708"/>
          <w:docGrid w:linePitch="360"/>
        </w:sectPr>
      </w:pPr>
      <w:r>
        <w:t>由于</w:t>
      </w:r>
      <w:r>
        <w:rPr>
          <w:rFonts w:hint="eastAsia"/>
        </w:rPr>
        <w:t>现有的</w:t>
      </w:r>
      <w:r>
        <w:t xml:space="preserve"> GIF</w:t>
      </w:r>
      <w:r>
        <w:rPr>
          <w:rFonts w:hint="eastAsia"/>
        </w:rPr>
        <w:t xml:space="preserve"> 视频情感分析方法存在</w:t>
      </w:r>
      <w:r>
        <w:t>许多问题，</w:t>
      </w:r>
      <w:r>
        <w:rPr>
          <w:rFonts w:hint="eastAsia"/>
        </w:rPr>
        <w:t>我们</w:t>
      </w:r>
      <w:r>
        <w:t>将在第三章介绍我们的方法，我们</w:t>
      </w:r>
      <w:r>
        <w:rPr>
          <w:rFonts w:hint="eastAsia"/>
        </w:rPr>
        <w:t>通过</w:t>
      </w:r>
      <w:r>
        <w:t>构建 GIF</w:t>
      </w:r>
      <w:r>
        <w:rPr>
          <w:rFonts w:hint="eastAsia"/>
        </w:rPr>
        <w:t xml:space="preserve"> 情感</w:t>
      </w:r>
      <w:r>
        <w:t>语义体系结构</w:t>
      </w:r>
      <w:r>
        <w:rPr>
          <w:rFonts w:hint="eastAsia"/>
        </w:rPr>
        <w:t>解决</w:t>
      </w:r>
      <w:r>
        <w:t>了第一个核心问题，</w:t>
      </w:r>
      <w:r>
        <w:rPr>
          <w:rFonts w:hint="eastAsia"/>
        </w:rPr>
        <w:t>第二个</w:t>
      </w:r>
      <w:r>
        <w:t>核心问题则通过我们设计的</w:t>
      </w:r>
      <w:r>
        <w:rPr>
          <w:rFonts w:hint="eastAsia"/>
        </w:rPr>
        <w:t>时序特征</w:t>
      </w:r>
      <w:r>
        <w:t>表达以及相应的基于循环神经网络的检测算法来解决。</w:t>
      </w:r>
    </w:p>
    <w:p w14:paraId="42B5CE60" w14:textId="17B7D75F" w:rsidR="0090142F" w:rsidRDefault="0090142F" w:rsidP="003713A0">
      <w:pPr>
        <w:pStyle w:val="a1"/>
      </w:pPr>
      <w:bookmarkStart w:id="105" w:name="_Toc448479878"/>
      <w:bookmarkStart w:id="106" w:name="_Toc449012371"/>
      <w:r>
        <w:lastRenderedPageBreak/>
        <w:t>第三章</w:t>
      </w:r>
      <w:r>
        <w:t xml:space="preserve">  GIF</w:t>
      </w:r>
      <w:r>
        <w:rPr>
          <w:rFonts w:hint="eastAsia"/>
        </w:rPr>
        <w:t xml:space="preserve"> </w:t>
      </w:r>
      <w:r>
        <w:rPr>
          <w:rFonts w:hint="eastAsia"/>
        </w:rPr>
        <w:t>情感分析</w:t>
      </w:r>
      <w:r>
        <w:t>概念语义体系</w:t>
      </w:r>
      <w:bookmarkEnd w:id="105"/>
      <w:bookmarkEnd w:id="106"/>
    </w:p>
    <w:p w14:paraId="53BB1FC0" w14:textId="77777777" w:rsidR="0090142F" w:rsidRDefault="0090142F" w:rsidP="00EE26C2">
      <w:pPr>
        <w:spacing w:line="360" w:lineRule="auto"/>
        <w:rPr>
          <w:rFonts w:ascii="SimSun" w:eastAsia="SimSun" w:hAnsi="SimSun" w:cs="SimSun"/>
        </w:rPr>
      </w:pPr>
    </w:p>
    <w:p w14:paraId="2DEC5289" w14:textId="735FA518" w:rsidR="0090142F" w:rsidRDefault="0090142F" w:rsidP="005E5860">
      <w:pPr>
        <w:pStyle w:val="a"/>
      </w:pPr>
      <w:r>
        <w:t>前文讲到，GIF</w:t>
      </w:r>
      <w:r>
        <w:rPr>
          <w:rFonts w:hint="eastAsia"/>
        </w:rPr>
        <w:t xml:space="preserve"> </w:t>
      </w:r>
      <w:r>
        <w:t>视频</w:t>
      </w:r>
      <w:r w:rsidR="00604CA2">
        <w:t>情感分析工作</w:t>
      </w:r>
      <w:r>
        <w:t xml:space="preserve">有两个特点， </w:t>
      </w:r>
      <w:r>
        <w:rPr>
          <w:rFonts w:hint="eastAsia"/>
        </w:rPr>
        <w:t>第一</w:t>
      </w:r>
      <w:r>
        <w:t>，</w:t>
      </w:r>
      <w:r>
        <w:rPr>
          <w:rFonts w:hint="eastAsia"/>
        </w:rPr>
        <w:t>视频</w:t>
      </w:r>
      <w:r w:rsidR="00630366">
        <w:t>内容包罗万象，</w:t>
      </w:r>
      <w:r w:rsidR="00630366">
        <w:rPr>
          <w:rFonts w:hint="eastAsia"/>
        </w:rPr>
        <w:t>需要一个</w:t>
      </w:r>
      <w:r w:rsidR="00630366">
        <w:t>合理并且覆盖面广的 GIF</w:t>
      </w:r>
      <w:r w:rsidR="00630366">
        <w:rPr>
          <w:rFonts w:hint="eastAsia"/>
        </w:rPr>
        <w:t xml:space="preserve"> 概念语义</w:t>
      </w:r>
      <w:r w:rsidR="00E91625">
        <w:t>体系</w:t>
      </w:r>
      <w:r>
        <w:rPr>
          <w:rFonts w:hint="eastAsia"/>
        </w:rPr>
        <w:t>。第二</w:t>
      </w:r>
      <w:r>
        <w:t>，</w:t>
      </w:r>
      <w:r>
        <w:rPr>
          <w:rFonts w:hint="eastAsia"/>
        </w:rPr>
        <w:t>视频中各个</w:t>
      </w:r>
      <w:r>
        <w:t>概念的语义信息存在时序关系，</w:t>
      </w:r>
      <w:r>
        <w:rPr>
          <w:rFonts w:hint="eastAsia"/>
        </w:rPr>
        <w:t>概念</w:t>
      </w:r>
      <w:r w:rsidR="00E91625">
        <w:t>语义</w:t>
      </w:r>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r w:rsidR="00E91625">
        <w:t>等。</w:t>
      </w:r>
      <w:r>
        <w:rPr>
          <w:rFonts w:hint="eastAsia"/>
        </w:rPr>
        <w:t>又能</w:t>
      </w:r>
      <w:r>
        <w:t>对概念</w:t>
      </w:r>
      <w:r w:rsidR="00F35B92">
        <w:t>语义</w:t>
      </w:r>
      <w:r>
        <w:rPr>
          <w:rFonts w:hint="eastAsia"/>
        </w:rPr>
        <w:t>之间</w:t>
      </w:r>
      <w:r>
        <w:t>的时序关系进行建模，</w:t>
      </w:r>
      <w:r>
        <w:rPr>
          <w:rFonts w:hint="eastAsia"/>
        </w:rPr>
        <w:t>例如哭泣</w:t>
      </w:r>
      <w:r>
        <w:t>的儿童在前，欢笑的儿童在后</w:t>
      </w:r>
      <w:r w:rsidR="00F35B92">
        <w:t>，</w:t>
      </w:r>
      <w:r w:rsidR="00F35B92">
        <w:rPr>
          <w:rFonts w:hint="eastAsia"/>
        </w:rPr>
        <w:t>抑或</w:t>
      </w:r>
      <w:r w:rsidR="00F35B92">
        <w:t>欢笑在前，</w:t>
      </w:r>
      <w:r w:rsidR="00F35B92">
        <w:rPr>
          <w:rFonts w:hint="eastAsia"/>
        </w:rPr>
        <w:t>哭泣在后</w:t>
      </w:r>
      <w:r w:rsidR="00F35B92">
        <w:t>。</w:t>
      </w:r>
      <w:r>
        <w:rPr>
          <w:rFonts w:hint="eastAsia"/>
        </w:rPr>
        <w:t>由此</w:t>
      </w:r>
      <w:r>
        <w:t>，</w:t>
      </w:r>
      <w:r>
        <w:rPr>
          <w:rFonts w:hint="eastAsia"/>
        </w:rPr>
        <w:t>我们</w:t>
      </w:r>
      <w:r>
        <w:t>引出了本文的</w:t>
      </w:r>
      <w:r w:rsidR="00F35B92">
        <w:t>两项主要</w:t>
      </w:r>
      <w:r>
        <w:t>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05CC4379" w14:textId="3D135D7A" w:rsidR="00F35B92" w:rsidRDefault="0090142F" w:rsidP="00093BD4">
      <w:pPr>
        <w:pStyle w:val="a"/>
        <w:numPr>
          <w:ilvl w:val="0"/>
          <w:numId w:val="16"/>
        </w:numPr>
      </w:pPr>
      <w:r>
        <w:t>设计了</w:t>
      </w:r>
      <w:r>
        <w:rPr>
          <w:rFonts w:hint="eastAsia"/>
        </w:rPr>
        <w:t>GIF 情感</w:t>
      </w:r>
      <w:r>
        <w:t>分析时序模型</w:t>
      </w:r>
      <w:r w:rsidR="003713A0">
        <w:t>。</w:t>
      </w:r>
    </w:p>
    <w:p w14:paraId="4B757730" w14:textId="77777777" w:rsidR="00F35B92" w:rsidRDefault="00F35B92" w:rsidP="00F35B92">
      <w:pPr>
        <w:pStyle w:val="a"/>
        <w:ind w:firstLine="0"/>
      </w:pPr>
      <w:r>
        <w:rPr>
          <w:rFonts w:hint="eastAsia"/>
        </w:rPr>
        <w:t>以上</w:t>
      </w:r>
      <w:r>
        <w:t>两项主要工作分别对应第二章中提出</w:t>
      </w:r>
      <w:r>
        <w:rPr>
          <w:rFonts w:hint="eastAsia"/>
        </w:rPr>
        <w:t>的</w:t>
      </w:r>
      <w:r>
        <w:t xml:space="preserve"> GIF </w:t>
      </w:r>
      <w:r>
        <w:rPr>
          <w:rFonts w:hint="eastAsia"/>
        </w:rPr>
        <w:t>视频情感分析</w:t>
      </w:r>
      <w:r>
        <w:t>领域的两</w:t>
      </w:r>
      <w:r>
        <w:rPr>
          <w:rFonts w:hint="eastAsia"/>
        </w:rPr>
        <w:t>个</w:t>
      </w:r>
      <w:r>
        <w:t>核心问题。</w:t>
      </w:r>
      <w:r>
        <w:rPr>
          <w:rFonts w:hint="eastAsia"/>
        </w:rPr>
        <w:t>在</w:t>
      </w:r>
      <w:r>
        <w:t>本章中给我们</w:t>
      </w:r>
      <w:r>
        <w:rPr>
          <w:rFonts w:hint="eastAsia"/>
        </w:rPr>
        <w:t>将</w:t>
      </w:r>
      <w:r>
        <w:t>详细介绍</w:t>
      </w:r>
      <w:r>
        <w:rPr>
          <w:rFonts w:hint="eastAsia"/>
        </w:rPr>
        <w:t>情感分析</w:t>
      </w:r>
      <w:r>
        <w:t>概念语义体系的构建</w:t>
      </w:r>
      <w:r>
        <w:rPr>
          <w:rFonts w:hint="eastAsia"/>
        </w:rPr>
        <w:t>过程</w:t>
      </w:r>
      <w:r>
        <w:t>，</w:t>
      </w:r>
      <w:r>
        <w:rPr>
          <w:rFonts w:hint="eastAsia"/>
        </w:rPr>
        <w:t>概念语义</w:t>
      </w:r>
      <w:r>
        <w:t>体系的评价标准，</w:t>
      </w:r>
      <w:r>
        <w:rPr>
          <w:rFonts w:hint="eastAsia"/>
        </w:rPr>
        <w:t>概念语义</w:t>
      </w:r>
      <w:r>
        <w:t>体系的</w:t>
      </w:r>
      <w:r>
        <w:rPr>
          <w:rFonts w:hint="eastAsia"/>
        </w:rPr>
        <w:t>构建过程</w:t>
      </w:r>
      <w:r>
        <w:t>，</w:t>
      </w:r>
      <w:r>
        <w:rPr>
          <w:rFonts w:hint="eastAsia"/>
        </w:rPr>
        <w:t>概念语义</w:t>
      </w:r>
      <w:r>
        <w:t>的表示方法，</w:t>
      </w:r>
      <w:r>
        <w:rPr>
          <w:rFonts w:hint="eastAsia"/>
        </w:rPr>
        <w:t>概念</w:t>
      </w:r>
      <w:r>
        <w:t>语义的筛选，</w:t>
      </w:r>
      <w:r>
        <w:rPr>
          <w:rFonts w:hint="eastAsia"/>
        </w:rPr>
        <w:t>概念</w:t>
      </w:r>
      <w:r>
        <w:t>语义的自动检测</w:t>
      </w:r>
      <w:r>
        <w:rPr>
          <w:rFonts w:hint="eastAsia"/>
        </w:rPr>
        <w:t>等等</w:t>
      </w:r>
      <w:r>
        <w:t>。</w:t>
      </w:r>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107" w:name="_Toc448479879"/>
      <w:bookmarkStart w:id="108" w:name="_Toc449012372"/>
      <w:r>
        <w:t xml:space="preserve">3.1 </w:t>
      </w:r>
      <w:r w:rsidRPr="001E1DE1">
        <w:rPr>
          <w:rFonts w:hint="eastAsia"/>
        </w:rPr>
        <w:t>GIF情感</w:t>
      </w:r>
      <w:r w:rsidRPr="001E1DE1">
        <w:t>分析概念语义体系的构建</w:t>
      </w:r>
      <w:bookmarkEnd w:id="107"/>
      <w:bookmarkEnd w:id="108"/>
    </w:p>
    <w:p w14:paraId="2236B80A" w14:textId="77777777" w:rsidR="0090142F" w:rsidRDefault="0090142F" w:rsidP="00EE26C2">
      <w:pPr>
        <w:spacing w:line="360" w:lineRule="auto"/>
        <w:rPr>
          <w:rFonts w:ascii="SimSun" w:eastAsia="SimSun" w:hAnsi="SimSun" w:cs="SimSun"/>
        </w:rPr>
      </w:pPr>
    </w:p>
    <w:p w14:paraId="19151AC1" w14:textId="66419640" w:rsidR="0090142F" w:rsidRDefault="0090142F" w:rsidP="00743185">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r w:rsidR="00F35B92">
        <w:t>明确</w:t>
      </w:r>
      <w:r>
        <w:t>概念语义体系</w:t>
      </w:r>
      <w:r w:rsidR="00F35B92">
        <w:t>的评价标准。</w:t>
      </w:r>
    </w:p>
    <w:p w14:paraId="59B02BF6" w14:textId="4350E3C8" w:rsidR="0090142F" w:rsidRPr="00AD0E85" w:rsidRDefault="0090142F" w:rsidP="00B3234A">
      <w:pPr>
        <w:pStyle w:val="a2"/>
      </w:pPr>
      <w:bookmarkStart w:id="109" w:name="_Toc448479880"/>
      <w:bookmarkStart w:id="110" w:name="_Toc449012373"/>
      <w:r w:rsidRPr="00AD0E85">
        <w:t xml:space="preserve">3.1.1 </w:t>
      </w:r>
      <w:r w:rsidRPr="00AD0E85">
        <w:rPr>
          <w:rFonts w:hint="eastAsia"/>
        </w:rPr>
        <w:t>概念语义</w:t>
      </w:r>
      <w:r w:rsidRPr="00AD0E85">
        <w:t>体系的</w:t>
      </w:r>
      <w:r w:rsidRPr="00AD0E85">
        <w:rPr>
          <w:rFonts w:hint="eastAsia"/>
        </w:rPr>
        <w:t>评价标准</w:t>
      </w:r>
      <w:bookmarkEnd w:id="109"/>
      <w:bookmarkEnd w:id="110"/>
    </w:p>
    <w:p w14:paraId="56937201" w14:textId="5082FA49" w:rsidR="0090142F" w:rsidRDefault="00F35B92" w:rsidP="00093BD4">
      <w:pPr>
        <w:pStyle w:val="a"/>
      </w:pPr>
      <w:r>
        <w:t>概念语义体系的评价标准主要有以下三点：</w:t>
      </w:r>
    </w:p>
    <w:p w14:paraId="718970F1" w14:textId="697C8E98"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r w:rsidR="00F35B92">
        <w:t>语义</w:t>
      </w:r>
      <w:r>
        <w:rPr>
          <w:rFonts w:hint="eastAsia"/>
        </w:rPr>
        <w:t>才应该</w:t>
      </w:r>
      <w:r>
        <w:t>被纳入概念</w:t>
      </w:r>
      <w:r w:rsidR="00F35B92">
        <w:t>语义</w:t>
      </w:r>
      <w:r>
        <w:t>体系。</w:t>
      </w:r>
    </w:p>
    <w:p w14:paraId="40BED2EC" w14:textId="77777777" w:rsidR="0090142F" w:rsidRDefault="0090142F" w:rsidP="00B3234A">
      <w:pPr>
        <w:pStyle w:val="a"/>
        <w:rPr>
          <w:b/>
        </w:rPr>
      </w:pPr>
    </w:p>
    <w:p w14:paraId="0A8520DE" w14:textId="7D918A1D" w:rsidR="0090142F" w:rsidRDefault="0090142F" w:rsidP="00093BD4">
      <w:pPr>
        <w:pStyle w:val="a"/>
        <w:rPr>
          <w:b/>
        </w:rPr>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w:t>
      </w:r>
      <w:r>
        <w:lastRenderedPageBreak/>
        <w:t>念</w:t>
      </w:r>
      <w:r w:rsidR="00F35B92">
        <w:t>语义</w:t>
      </w:r>
      <w:r>
        <w:t>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3AE2BC78" w14:textId="536C74AB" w:rsidR="0090142F" w:rsidRDefault="0090142F" w:rsidP="00093BD4">
      <w:pPr>
        <w:pStyle w:val="a"/>
      </w:pPr>
      <w:r w:rsidRPr="001C65BE">
        <w:rPr>
          <w:rFonts w:hint="eastAsia"/>
          <w:b/>
        </w:rPr>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6A175B27" w14:textId="57614843" w:rsidR="0090142F" w:rsidRDefault="0090142F" w:rsidP="00093BD4">
      <w:pPr>
        <w:pStyle w:val="a2"/>
      </w:pPr>
      <w:bookmarkStart w:id="111" w:name="_Toc448479881"/>
      <w:bookmarkStart w:id="112" w:name="_Toc449012374"/>
      <w:r>
        <w:rPr>
          <w:rFonts w:hint="eastAsia"/>
        </w:rPr>
        <w:t xml:space="preserve">3.1.2 </w:t>
      </w:r>
      <w:r w:rsidR="00CB253F">
        <w:t>“情感对”模型</w:t>
      </w:r>
      <w:bookmarkEnd w:id="111"/>
      <w:bookmarkEnd w:id="112"/>
    </w:p>
    <w:p w14:paraId="3225FC20" w14:textId="77777777" w:rsidR="00CB253F" w:rsidRDefault="00CB253F" w:rsidP="00CB253F">
      <w:pPr>
        <w:pStyle w:val="a"/>
      </w:pPr>
      <w:r w:rsidRPr="00844EFD">
        <w:t>在定义了上面三个概念标准之后，</w:t>
      </w:r>
      <w:r>
        <w:t>在</w:t>
      </w:r>
      <w:r>
        <w:rPr>
          <w:rFonts w:hint="eastAsia"/>
        </w:rPr>
        <w:t>开始</w:t>
      </w:r>
      <w:r>
        <w:t>实际构建概念语义之前，我们需要一个合适的模型来</w:t>
      </w:r>
      <w:r>
        <w:rPr>
          <w:rFonts w:hint="eastAsia"/>
        </w:rPr>
        <w:t>表示</w:t>
      </w:r>
      <w:r>
        <w:t>GIF</w:t>
      </w:r>
      <w:r>
        <w:rPr>
          <w:rFonts w:hint="eastAsia"/>
        </w:rPr>
        <w:t xml:space="preserve"> 视频中</w:t>
      </w:r>
      <w:r>
        <w:t>出现的概念语义。</w:t>
      </w:r>
      <w:r w:rsidRPr="00844EFD">
        <w:rPr>
          <w:rFonts w:hint="eastAsia"/>
        </w:rPr>
        <w:t>受到</w:t>
      </w:r>
      <w:r w:rsidRPr="00844EFD">
        <w:t xml:space="preserve"> B</w:t>
      </w:r>
      <w:r w:rsidRPr="00844EFD">
        <w:rPr>
          <w:rFonts w:hint="eastAsia"/>
        </w:rPr>
        <w:t>orth</w:t>
      </w:r>
      <w:r w:rsidRPr="00844EFD">
        <w:t>.</w:t>
      </w:r>
      <w:r w:rsidRPr="00844EFD">
        <w:rPr>
          <w:rFonts w:hint="eastAsia"/>
        </w:rPr>
        <w:t>等人</w:t>
      </w:r>
      <w:r w:rsidRPr="00844EFD">
        <w:t>工作</w:t>
      </w:r>
      <w:r w:rsidRPr="00844EFD">
        <w:fldChar w:fldCharType="begin"/>
      </w:r>
      <w:r w:rsidRPr="00844EFD">
        <w:instrText xml:space="preserve"> REF _Ref446701339 \r \h  \* MERGEFORMAT </w:instrText>
      </w:r>
      <w:r w:rsidRPr="00844EFD">
        <w:fldChar w:fldCharType="separate"/>
      </w:r>
      <w:r>
        <w:t>[37]</w:t>
      </w:r>
      <w:r w:rsidRPr="00844EFD">
        <w:fldChar w:fldCharType="end"/>
      </w:r>
      <w:r w:rsidRPr="00844EFD">
        <w:t>的启发，在静态图像情感分析</w:t>
      </w:r>
      <w:r>
        <w:t>中</w:t>
      </w:r>
      <w:r w:rsidRPr="00844EFD">
        <w:rPr>
          <w:rFonts w:hint="eastAsia"/>
        </w:rPr>
        <w:t>，使用</w:t>
      </w:r>
      <w:r w:rsidRPr="00844EFD">
        <w:t>“形容词名词对”</w:t>
      </w:r>
      <w:r>
        <w:t>模型</w:t>
      </w:r>
      <w:r w:rsidRPr="00844EFD">
        <w:t>可以</w:t>
      </w:r>
      <w:r w:rsidRPr="00844EFD">
        <w:rPr>
          <w:rFonts w:hint="eastAsia"/>
        </w:rPr>
        <w:t>同时</w:t>
      </w:r>
      <w:r w:rsidRPr="00844EFD">
        <w:t>符合以上三</w:t>
      </w:r>
      <w:r w:rsidRPr="00844EFD">
        <w:rPr>
          <w:rFonts w:hint="eastAsia"/>
        </w:rPr>
        <w:t>个</w:t>
      </w:r>
      <w:r w:rsidRPr="00844EFD">
        <w:t>标准。</w:t>
      </w:r>
    </w:p>
    <w:p w14:paraId="7646186F" w14:textId="77777777" w:rsidR="00CB253F" w:rsidRDefault="00CB253F" w:rsidP="00CB253F">
      <w:pPr>
        <w:pStyle w:val="a"/>
      </w:pPr>
      <w:r w:rsidRPr="00844EFD">
        <w:t>但是，</w:t>
      </w:r>
      <w:r w:rsidRPr="00844EFD">
        <w:rPr>
          <w:rFonts w:hint="eastAsia"/>
        </w:rPr>
        <w:t>在</w:t>
      </w:r>
      <w:r w:rsidRPr="00844EFD">
        <w:t>动态视频情感分析领域，</w:t>
      </w:r>
      <w:r w:rsidRPr="007B581B">
        <w:t>“形容词名词对”</w:t>
      </w:r>
      <w:r>
        <w:rPr>
          <w:rFonts w:hint="eastAsia"/>
        </w:rPr>
        <w:t>模型</w:t>
      </w:r>
      <w:r>
        <w:t>的表示能力有所欠缺。</w:t>
      </w:r>
      <w:r w:rsidRPr="007B581B">
        <w:rPr>
          <w:rFonts w:hint="eastAsia"/>
        </w:rPr>
        <w:t>这</w:t>
      </w:r>
      <w:r>
        <w:t>是由于</w:t>
      </w:r>
      <w:r w:rsidRPr="007B581B">
        <w:t>在 GIF视频</w:t>
      </w:r>
      <w:r w:rsidRPr="007B581B">
        <w:rPr>
          <w:rFonts w:hint="eastAsia"/>
        </w:rPr>
        <w:t>中</w:t>
      </w:r>
      <w:r w:rsidRPr="007B581B">
        <w:t>有很多</w:t>
      </w:r>
      <w:r w:rsidRPr="007B581B">
        <w:rPr>
          <w:rFonts w:hint="eastAsia"/>
        </w:rPr>
        <w:t>动作信息</w:t>
      </w:r>
      <w:r w:rsidRPr="007B581B">
        <w:t>，</w:t>
      </w:r>
      <w:r w:rsidRPr="007B581B">
        <w:rPr>
          <w:rFonts w:hint="eastAsia"/>
        </w:rPr>
        <w:t>使用</w:t>
      </w:r>
      <w:r w:rsidRPr="007B581B">
        <w:t>形容词名词</w:t>
      </w:r>
      <w:r>
        <w:t>对模型</w:t>
      </w:r>
      <w:r w:rsidRPr="007B581B">
        <w:t>不能</w:t>
      </w:r>
      <w:r w:rsidRPr="007B581B">
        <w:rPr>
          <w:rFonts w:hint="eastAsia"/>
        </w:rPr>
        <w:t>很好</w:t>
      </w:r>
      <w:r w:rsidRPr="007B581B">
        <w:t>描述。</w:t>
      </w:r>
    </w:p>
    <w:p w14:paraId="7A245F18" w14:textId="77777777" w:rsidR="00CB253F" w:rsidRDefault="00CB253F" w:rsidP="00CB253F">
      <w:pPr>
        <w:pStyle w:val="a"/>
      </w:pPr>
      <w:r>
        <w:t>为此，</w:t>
      </w:r>
      <w:r>
        <w:rPr>
          <w:rFonts w:hint="eastAsia"/>
        </w:rPr>
        <w:t>我们</w:t>
      </w:r>
      <w:r>
        <w:t>在现有“形容词名词对”</w:t>
      </w:r>
      <w:r>
        <w:rPr>
          <w:rFonts w:hint="eastAsia"/>
        </w:rPr>
        <w:t>模型</w:t>
      </w:r>
      <w:r>
        <w:t>的基础上引入了动词，</w:t>
      </w:r>
      <w:r>
        <w:rPr>
          <w:rFonts w:hint="eastAsia"/>
        </w:rPr>
        <w:t>构成了</w:t>
      </w:r>
      <w:r>
        <w:t>动词名词对，</w:t>
      </w:r>
      <w:r>
        <w:rPr>
          <w:rFonts w:hint="eastAsia"/>
        </w:rPr>
        <w:t>专门用来</w:t>
      </w:r>
      <w:r>
        <w:t>描述 GIF</w:t>
      </w:r>
      <w:r>
        <w:rPr>
          <w:rFonts w:hint="eastAsia"/>
        </w:rPr>
        <w:t xml:space="preserve"> 视频中</w:t>
      </w:r>
      <w:r>
        <w:t>的动作信息（如图3.2</w:t>
      </w:r>
      <w:r>
        <w:rPr>
          <w:rFonts w:hint="eastAsia"/>
        </w:rPr>
        <w:t>所示</w:t>
      </w:r>
      <w:r>
        <w:t>）。</w:t>
      </w:r>
      <w:r>
        <w:rPr>
          <w:rFonts w:hint="eastAsia"/>
        </w:rPr>
        <w:t>为了表述</w:t>
      </w:r>
      <w:r>
        <w:t>方便我们将“形容词名词对”和“动词</w:t>
      </w:r>
      <w:r>
        <w:rPr>
          <w:rFonts w:hint="eastAsia"/>
        </w:rPr>
        <w:t>名词</w:t>
      </w:r>
      <w:r>
        <w:t>对”</w:t>
      </w:r>
      <w:r>
        <w:rPr>
          <w:rFonts w:hint="eastAsia"/>
        </w:rPr>
        <w:t>合称为</w:t>
      </w:r>
      <w:r>
        <w:t>“情感对”。</w:t>
      </w:r>
    </w:p>
    <w:p w14:paraId="606116D3" w14:textId="31F8F501" w:rsidR="00CB253F" w:rsidRPr="007B581B" w:rsidRDefault="00CB253F" w:rsidP="00CB253F">
      <w:pPr>
        <w:pStyle w:val="a"/>
      </w:pPr>
      <w:r w:rsidRPr="007B581B">
        <w:t>如</w:t>
      </w:r>
      <w:r>
        <w:t>图3.1</w:t>
      </w:r>
      <w:r w:rsidRPr="007B581B">
        <w:t>所示，</w:t>
      </w:r>
      <w:r>
        <w:t>左半</w:t>
      </w:r>
      <w:r w:rsidRPr="007B581B">
        <w:t>部分是我们提出的</w:t>
      </w:r>
      <w:r>
        <w:t>“情感对”模型</w:t>
      </w:r>
      <w:r w:rsidRPr="007B581B">
        <w:t>的检测结果，</w:t>
      </w:r>
      <w:r w:rsidRPr="007B581B">
        <w:rPr>
          <w:rFonts w:hint="eastAsia"/>
        </w:rPr>
        <w:t>右</w:t>
      </w:r>
      <w:r>
        <w:t>半部分</w:t>
      </w:r>
      <w:r w:rsidRPr="007B581B">
        <w:t>是现有的</w:t>
      </w:r>
      <w:r>
        <w:t>“</w:t>
      </w:r>
      <w:r w:rsidRPr="007B581B">
        <w:t>形容词名词对</w:t>
      </w:r>
      <w:r>
        <w:t>”模型</w:t>
      </w:r>
      <w:r w:rsidRPr="007B581B">
        <w:t>的检测结果。</w:t>
      </w:r>
      <w:r w:rsidRPr="007B581B">
        <w:rPr>
          <w:rFonts w:hint="eastAsia"/>
        </w:rPr>
        <w:t>绿色</w:t>
      </w:r>
      <w:r w:rsidRPr="007B581B">
        <w:t>方框</w:t>
      </w:r>
      <w:r w:rsidRPr="007B581B">
        <w:rPr>
          <w:rFonts w:hint="eastAsia"/>
        </w:rPr>
        <w:t>中</w:t>
      </w:r>
      <w:r w:rsidRPr="007B581B">
        <w:t>的</w:t>
      </w:r>
      <w:r w:rsidRPr="007B581B">
        <w:rPr>
          <w:rFonts w:hint="eastAsia"/>
        </w:rPr>
        <w:t>图片</w:t>
      </w:r>
      <w:r w:rsidRPr="007B581B">
        <w:t>用</w:t>
      </w:r>
      <w:r>
        <w:t>“</w:t>
      </w:r>
      <w:r w:rsidRPr="007B581B">
        <w:rPr>
          <w:rFonts w:hint="eastAsia"/>
        </w:rPr>
        <w:t>情感对</w:t>
      </w:r>
      <w:r>
        <w:t>”</w:t>
      </w:r>
      <w:r w:rsidRPr="007B581B">
        <w:t>可以准确描述，却不能</w:t>
      </w:r>
      <w:r w:rsidRPr="007B581B">
        <w:rPr>
          <w:rFonts w:hint="eastAsia"/>
        </w:rPr>
        <w:t>用</w:t>
      </w:r>
      <w:r>
        <w:t>“</w:t>
      </w:r>
      <w:r w:rsidRPr="007B581B">
        <w:t>形容词名词对</w:t>
      </w:r>
      <w:r>
        <w:t>”</w:t>
      </w:r>
      <w:r w:rsidRPr="007B581B">
        <w:t>准确描述。</w:t>
      </w:r>
      <w:r w:rsidRPr="007B581B">
        <w:rPr>
          <w:rFonts w:hint="eastAsia"/>
        </w:rPr>
        <w:t>例如</w:t>
      </w:r>
      <w:r w:rsidRPr="007B581B">
        <w:t>第二排第三张图片中“狂奔的蜗牛”。</w:t>
      </w:r>
      <w:r w:rsidRPr="007B581B">
        <w:rPr>
          <w:rFonts w:hint="eastAsia"/>
        </w:rPr>
        <w:t>需要</w:t>
      </w:r>
      <w:r w:rsidRPr="007B581B">
        <w:t>动作信息才能</w:t>
      </w:r>
      <w:r>
        <w:t>完整</w:t>
      </w:r>
      <w:r w:rsidRPr="007B581B">
        <w:t>表现视频的内容。红色圆圈中的图片为我们</w:t>
      </w:r>
      <w:r w:rsidRPr="007B581B">
        <w:rPr>
          <w:rFonts w:hint="eastAsia"/>
        </w:rPr>
        <w:t>分类器</w:t>
      </w:r>
      <w:r w:rsidRPr="007B581B">
        <w:t>错误分类样本，</w:t>
      </w:r>
      <w:r w:rsidRPr="007B581B">
        <w:rPr>
          <w:rFonts w:hint="eastAsia"/>
        </w:rPr>
        <w:t>第三行</w:t>
      </w:r>
      <w:r w:rsidRPr="007B581B">
        <w:t>第一列那个样本</w:t>
      </w:r>
      <w:r w:rsidRPr="007B581B">
        <w:rPr>
          <w:rFonts w:hint="eastAsia"/>
        </w:rPr>
        <w:t>对应的</w:t>
      </w:r>
      <w:r w:rsidRPr="007B581B">
        <w:t>“情感对”</w:t>
      </w:r>
      <w:r w:rsidRPr="007B581B">
        <w:rPr>
          <w:rFonts w:hint="eastAsia"/>
        </w:rPr>
        <w:t>为</w:t>
      </w:r>
      <w:r w:rsidRPr="007B581B">
        <w:t>“许多人”，“行走的人”。</w:t>
      </w:r>
      <w:r w:rsidRPr="007B581B">
        <w:rPr>
          <w:rFonts w:hint="eastAsia"/>
        </w:rPr>
        <w:t>第三行</w:t>
      </w:r>
      <w:r w:rsidRPr="007B581B">
        <w:t>第五列中</w:t>
      </w:r>
      <w:r>
        <w:t>由于“形容词名词对”模型在描述 GIF</w:t>
      </w:r>
      <w:r>
        <w:rPr>
          <w:rFonts w:hint="eastAsia"/>
        </w:rPr>
        <w:t xml:space="preserve"> 视频的</w:t>
      </w:r>
      <w:r>
        <w:t>局限性，</w:t>
      </w:r>
      <w:r w:rsidRPr="007B581B">
        <w:rPr>
          <w:rFonts w:hint="eastAsia"/>
        </w:rPr>
        <w:t>只有</w:t>
      </w:r>
      <w:r w:rsidRPr="007B581B">
        <w:t>“许多人”的</w:t>
      </w:r>
      <w:r w:rsidRPr="007B581B">
        <w:rPr>
          <w:rFonts w:hint="eastAsia"/>
        </w:rPr>
        <w:t>信息</w:t>
      </w:r>
      <w:r>
        <w:t>，由于中层特征提取的不</w:t>
      </w:r>
      <w:r>
        <w:rPr>
          <w:rFonts w:hint="eastAsia"/>
        </w:rPr>
        <w:t>完整</w:t>
      </w:r>
      <w:r>
        <w:t>，</w:t>
      </w:r>
      <w:r w:rsidR="00BB2B08">
        <w:t>导致最终情感判断出错</w:t>
      </w:r>
      <w:r>
        <w:t>。</w:t>
      </w:r>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lastRenderedPageBreak/>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1450EAB2" w14:textId="77777777" w:rsidR="00CB253F" w:rsidRDefault="00CB253F" w:rsidP="00B3234A">
      <w:pPr>
        <w:pStyle w:val="a4"/>
      </w:pPr>
    </w:p>
    <w:p w14:paraId="461BC9BB" w14:textId="1AB060A0" w:rsidR="0090142F" w:rsidRDefault="00CB253F" w:rsidP="00093BD4">
      <w:pPr>
        <w:pStyle w:val="a"/>
      </w:pPr>
      <w:r>
        <w:rPr>
          <w:rFonts w:hint="eastAsia"/>
        </w:rPr>
        <w:t>图</w:t>
      </w:r>
      <w:r>
        <w:t>3.2</w:t>
      </w:r>
      <w:r>
        <w:rPr>
          <w:rFonts w:hint="eastAsia"/>
        </w:rPr>
        <w:t>是</w:t>
      </w:r>
      <w:r>
        <w:t>我们提出的“情感对”模型的组成示意图，</w:t>
      </w:r>
      <w:r>
        <w:rPr>
          <w:rFonts w:hint="eastAsia"/>
        </w:rPr>
        <w:t>一个</w:t>
      </w:r>
      <w:r>
        <w:t>“情感对”可以是一个“形容词名词对”或一个“动词</w:t>
      </w:r>
      <w:r>
        <w:rPr>
          <w:rFonts w:hint="eastAsia"/>
        </w:rPr>
        <w:t>名词</w:t>
      </w:r>
      <w:r>
        <w:t>对”。“形容词名词对”擅长表达 GIF</w:t>
      </w:r>
      <w:r>
        <w:rPr>
          <w:rFonts w:hint="eastAsia"/>
        </w:rPr>
        <w:t xml:space="preserve"> 视频中</w:t>
      </w:r>
      <w:r>
        <w:t>客观存在的各种物体和概念，</w:t>
      </w:r>
      <w:r>
        <w:rPr>
          <w:rFonts w:hint="eastAsia"/>
        </w:rPr>
        <w:t>例如</w:t>
      </w:r>
      <w:r>
        <w:t>“快乐的男孩”、“愚蠢的兔子”、“受伤的男人”等等；“</w:t>
      </w:r>
      <w:r>
        <w:rPr>
          <w:rFonts w:hint="eastAsia"/>
        </w:rPr>
        <w:t>动词</w:t>
      </w:r>
      <w:r>
        <w:t>名词对”</w:t>
      </w:r>
      <w:r>
        <w:rPr>
          <w:rFonts w:hint="eastAsia"/>
        </w:rPr>
        <w:t>擅长</w:t>
      </w:r>
      <w:r>
        <w:t>表达 GIF</w:t>
      </w:r>
      <w:r>
        <w:rPr>
          <w:rFonts w:hint="eastAsia"/>
        </w:rPr>
        <w:t xml:space="preserve"> 视频中出现</w:t>
      </w:r>
      <w:r>
        <w:t>的动作和行为，</w:t>
      </w:r>
      <w:r>
        <w:rPr>
          <w:rFonts w:hint="eastAsia"/>
        </w:rPr>
        <w:t>例如</w:t>
      </w:r>
      <w:r>
        <w:t>“扔练习本”、“狂奔的蜗牛”、“哭泣的少年”等等。</w:t>
      </w:r>
    </w:p>
    <w:p w14:paraId="7D748FF3" w14:textId="1A3D0F3D" w:rsidR="00B3234A" w:rsidRDefault="0090142F" w:rsidP="00093BD4">
      <w:pPr>
        <w:spacing w:line="360" w:lineRule="auto"/>
        <w:jc w:val="center"/>
      </w:pPr>
      <w:r w:rsidRPr="005640D7">
        <w:rPr>
          <w:rFonts w:ascii="SimSun" w:eastAsia="SimSun" w:hAnsi="SimSun" w:cs="SimSun"/>
          <w:noProof/>
          <w:lang w:eastAsia="en-US"/>
        </w:rPr>
        <w:lastRenderedPageBreak/>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4524" cy="3811328"/>
                    </a:xfrm>
                    <a:prstGeom prst="rect">
                      <a:avLst/>
                    </a:prstGeom>
                  </pic:spPr>
                </pic:pic>
              </a:graphicData>
            </a:graphic>
          </wp:inline>
        </w:drawing>
      </w: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D59F56E" w14:textId="77777777" w:rsidR="00CB253F" w:rsidRDefault="00CB253F" w:rsidP="00CB253F">
      <w:pPr>
        <w:pStyle w:val="a2"/>
        <w:rPr>
          <w:rFonts w:ascii="宋体" w:hAnsi="宋体"/>
        </w:rPr>
      </w:pPr>
      <w:bookmarkStart w:id="113" w:name="_Toc449012375"/>
      <w:r w:rsidRPr="000243A9">
        <w:rPr>
          <w:rFonts w:hint="eastAsia"/>
        </w:rPr>
        <w:t xml:space="preserve">3.1.3 </w:t>
      </w:r>
      <w:r>
        <w:t>概念语义</w:t>
      </w:r>
      <w:r>
        <w:rPr>
          <w:rFonts w:hint="eastAsia"/>
        </w:rPr>
        <w:t>体系</w:t>
      </w:r>
      <w:r>
        <w:t>的构建过程</w:t>
      </w:r>
      <w:bookmarkEnd w:id="113"/>
    </w:p>
    <w:p w14:paraId="1F294B43" w14:textId="77777777" w:rsidR="00CB253F" w:rsidRDefault="00CB253F" w:rsidP="00CB253F">
      <w:pPr>
        <w:pStyle w:val="a"/>
      </w:pPr>
      <w:r>
        <w:t>至此，</w:t>
      </w:r>
      <w:r>
        <w:rPr>
          <w:rFonts w:hint="eastAsia"/>
        </w:rPr>
        <w:t>我们</w:t>
      </w:r>
      <w:r>
        <w:t>有了</w:t>
      </w:r>
      <w:r w:rsidDel="00DC4DE7">
        <w:t xml:space="preserve"> </w:t>
      </w:r>
      <w:r>
        <w:t>GIF</w:t>
      </w:r>
      <w:r>
        <w:rPr>
          <w:rFonts w:hint="eastAsia"/>
        </w:rPr>
        <w:t xml:space="preserve"> </w:t>
      </w:r>
      <w:r>
        <w:t>视频中概念语义的形式化表示方法。但是</w:t>
      </w:r>
      <w:r>
        <w:rPr>
          <w:rFonts w:hint="eastAsia"/>
        </w:rPr>
        <w:t>要解决</w:t>
      </w:r>
      <w:r>
        <w:t>GIF</w:t>
      </w:r>
      <w:r>
        <w:rPr>
          <w:rFonts w:hint="eastAsia"/>
        </w:rPr>
        <w:t xml:space="preserve"> 情感分析</w:t>
      </w:r>
      <w:r>
        <w:t>的第一个核心问题（见第二章开头部分），</w:t>
      </w:r>
      <w:r>
        <w:rPr>
          <w:rFonts w:hint="eastAsia"/>
        </w:rPr>
        <w:t>我们需要将</w:t>
      </w:r>
      <w:r>
        <w:t>概念语义组织</w:t>
      </w:r>
      <w:r>
        <w:rPr>
          <w:rFonts w:hint="eastAsia"/>
        </w:rPr>
        <w:t>为一个</w:t>
      </w:r>
      <w:r>
        <w:t>层次体系结构。</w:t>
      </w:r>
      <w:r>
        <w:rPr>
          <w:rFonts w:hint="eastAsia"/>
        </w:rPr>
        <w:t>使得</w:t>
      </w:r>
      <w:r>
        <w:t>情感分析中使用的概念语义不会脱离这个范畴。</w:t>
      </w:r>
    </w:p>
    <w:p w14:paraId="0E391C10" w14:textId="77777777" w:rsidR="00CB253F" w:rsidRDefault="00CB253F" w:rsidP="00CB253F">
      <w:pPr>
        <w:pStyle w:val="a"/>
      </w:pPr>
      <w:r>
        <w:t>为此我们参考了</w:t>
      </w:r>
      <w:r>
        <w:rPr>
          <w:rFonts w:ascii="宋体" w:hAnsi="宋体" w:cs="宋体"/>
        </w:rPr>
        <w:fldChar w:fldCharType="begin"/>
      </w:r>
      <w:r>
        <w:instrText xml:space="preserve"> REF _Ref446829522 \r \h  \* MERGEFORMAT </w:instrText>
      </w:r>
      <w:r>
        <w:rPr>
          <w:rFonts w:ascii="宋体" w:hAnsi="宋体" w:cs="宋体"/>
        </w:rPr>
      </w:r>
      <w:r>
        <w:rPr>
          <w:rFonts w:ascii="宋体" w:hAnsi="宋体" w:cs="宋体"/>
        </w:rPr>
        <w:fldChar w:fldCharType="separate"/>
      </w:r>
      <w:r>
        <w:t>[39]</w:t>
      </w:r>
      <w:r>
        <w:rPr>
          <w:rFonts w:ascii="宋体" w:hAnsi="宋体" w:cs="宋体"/>
        </w:rPr>
        <w:fldChar w:fldCharType="end"/>
      </w:r>
      <w:r>
        <w:rPr>
          <w:rFonts w:ascii="宋体" w:hAnsi="宋体" w:cs="宋体"/>
        </w:rPr>
        <w:fldChar w:fldCharType="begin"/>
      </w:r>
      <w:r>
        <w:instrText xml:space="preserve"> REF _Ref446829524 \r \h  \* MERGEFORMAT </w:instrText>
      </w:r>
      <w:r>
        <w:rPr>
          <w:rFonts w:ascii="宋体" w:hAnsi="宋体" w:cs="宋体"/>
        </w:rPr>
      </w:r>
      <w:r>
        <w:rPr>
          <w:rFonts w:ascii="宋体" w:hAnsi="宋体" w:cs="宋体"/>
        </w:rPr>
        <w:fldChar w:fldCharType="separate"/>
      </w:r>
      <w:r>
        <w:t>[40]</w:t>
      </w:r>
      <w:r>
        <w:rPr>
          <w:rFonts w:ascii="宋体" w:hAnsi="宋体" w:cs="宋体"/>
        </w:rPr>
        <w:fldChar w:fldCharType="end"/>
      </w:r>
      <w:r>
        <w:t>的工作。</w:t>
      </w:r>
      <w:r>
        <w:rPr>
          <w:rFonts w:hint="eastAsia"/>
        </w:rPr>
        <w:t>在</w:t>
      </w:r>
      <w:r>
        <w:t>自然语言处理领域，W</w:t>
      </w:r>
      <w:r>
        <w:rPr>
          <w:rFonts w:hint="eastAsia"/>
        </w:rPr>
        <w:t>ord</w:t>
      </w:r>
      <w:r>
        <w:t>Net</w:t>
      </w:r>
      <w:r>
        <w:rPr>
          <w:rFonts w:hint="eastAsia"/>
        </w:rPr>
        <w:t xml:space="preserve"> 是一个</w:t>
      </w:r>
      <w:r>
        <w:t>被公认</w:t>
      </w:r>
      <w:r>
        <w:rPr>
          <w:rFonts w:hint="eastAsia"/>
        </w:rPr>
        <w:t>为</w:t>
      </w:r>
      <w:r>
        <w:t>有着广泛覆盖面的单词网络</w:t>
      </w:r>
      <w:r w:rsidDel="00FC7669">
        <w:rPr>
          <w:rFonts w:hint="eastAsia"/>
        </w:rPr>
        <w:t xml:space="preserve"> </w:t>
      </w:r>
      <w:r>
        <w:t>。</w:t>
      </w:r>
      <w:r w:rsidRPr="00284DD5">
        <w:t>WordNet</w:t>
      </w:r>
      <w:r>
        <w:rPr>
          <w:rFonts w:hint="eastAsia"/>
        </w:rPr>
        <w:t>起初</w:t>
      </w:r>
      <w:r w:rsidRPr="00284DD5">
        <w: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w:t>
      </w:r>
      <w:r>
        <w:t>树形结构</w:t>
      </w:r>
      <w:r w:rsidRPr="00284DD5">
        <w:t>”。</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w:t>
      </w:r>
      <w:r>
        <w:t>因而</w:t>
      </w:r>
      <w:r>
        <w:rPr>
          <w:rFonts w:hint="eastAsia"/>
        </w:rPr>
        <w:t>具有作为</w:t>
      </w:r>
      <w:r>
        <w:t>我们 GIF</w:t>
      </w:r>
      <w:r>
        <w:rPr>
          <w:rFonts w:hint="eastAsia"/>
        </w:rPr>
        <w:t xml:space="preserve"> 情感分析</w:t>
      </w:r>
      <w:r>
        <w:t>概念语义体系的先决条件。</w:t>
      </w:r>
    </w:p>
    <w:p w14:paraId="3FF659AB" w14:textId="77777777" w:rsidR="00CB253F" w:rsidRDefault="00CB253F" w:rsidP="00CB253F">
      <w:pPr>
        <w:pStyle w:val="a"/>
      </w:pPr>
      <w:r>
        <w:rPr>
          <w:rFonts w:hint="eastAsia"/>
        </w:rPr>
        <w:t>但是</w:t>
      </w:r>
      <w:r>
        <w:t>，</w:t>
      </w:r>
      <w:r>
        <w:rPr>
          <w:rFonts w:hint="eastAsia"/>
        </w:rPr>
        <w:t>仅仅</w:t>
      </w:r>
      <w:r>
        <w:t>照搬 WordNet</w:t>
      </w:r>
      <w:r>
        <w:rPr>
          <w:rFonts w:hint="eastAsia"/>
        </w:rPr>
        <w:t xml:space="preserve"> 的语义</w:t>
      </w:r>
      <w:r>
        <w:t>网络结构不能满足我们的要求。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很多概念语义是很少在 GIF </w:t>
      </w:r>
      <w:r>
        <w:rPr>
          <w:rFonts w:hint="eastAsia"/>
        </w:rPr>
        <w:t>动画中</w:t>
      </w:r>
      <w:r>
        <w:t>出现的。</w:t>
      </w:r>
      <w:r>
        <w:rPr>
          <w:rFonts w:hint="eastAsia"/>
        </w:rPr>
        <w:t>因此</w:t>
      </w:r>
      <w:r>
        <w:t>，</w:t>
      </w:r>
      <w:r>
        <w:rPr>
          <w:rFonts w:hint="eastAsia"/>
        </w:rPr>
        <w:t>我们需要</w:t>
      </w:r>
      <w:r>
        <w:t>从现有的 W</w:t>
      </w:r>
      <w:r>
        <w:rPr>
          <w:rFonts w:hint="eastAsia"/>
        </w:rPr>
        <w:t>ord</w:t>
      </w:r>
      <w:r>
        <w:t>Net</w:t>
      </w:r>
      <w:r>
        <w:rPr>
          <w:rFonts w:hint="eastAsia"/>
        </w:rPr>
        <w:t xml:space="preserve"> 的网络</w:t>
      </w:r>
      <w:r>
        <w:t>中筛选出在 GIF</w:t>
      </w:r>
      <w:r>
        <w:rPr>
          <w:rFonts w:hint="eastAsia"/>
        </w:rPr>
        <w:t xml:space="preserve"> 动画中经常出现</w:t>
      </w:r>
      <w:r>
        <w:t>的概念。</w:t>
      </w:r>
    </w:p>
    <w:p w14:paraId="68DAD660" w14:textId="77777777" w:rsidR="00CB253F" w:rsidRDefault="00CB253F" w:rsidP="00CB253F">
      <w:pPr>
        <w:pStyle w:val="a"/>
      </w:pPr>
      <w:r>
        <w:t>此外，因为我们的概念语义</w:t>
      </w:r>
      <w:r>
        <w:rPr>
          <w:rFonts w:hint="eastAsia"/>
        </w:rPr>
        <w:t>表示</w:t>
      </w:r>
      <w:r>
        <w:t>方法为前文提出的 “情感对”。</w:t>
      </w:r>
      <w:r w:rsidDel="00084416">
        <w:rPr>
          <w:rFonts w:hint="eastAsia"/>
        </w:rPr>
        <w:t xml:space="preserve"> </w:t>
      </w:r>
      <w:r>
        <w:rPr>
          <w:rFonts w:hint="eastAsia"/>
        </w:rPr>
        <w:t>我们</w:t>
      </w:r>
      <w:r>
        <w:t xml:space="preserve">只需要 </w:t>
      </w:r>
      <w:r>
        <w:lastRenderedPageBreak/>
        <w:t xml:space="preserve">WordNet </w:t>
      </w:r>
      <w:r>
        <w:rPr>
          <w:rFonts w:hint="eastAsia"/>
        </w:rPr>
        <w:t>中的</w:t>
      </w:r>
      <w:r>
        <w:t>形容词，</w:t>
      </w:r>
      <w:r>
        <w:rPr>
          <w:rFonts w:hint="eastAsia"/>
        </w:rPr>
        <w:t>动词</w:t>
      </w:r>
      <w:r>
        <w:t>和名词</w:t>
      </w:r>
      <w:r>
        <w:rPr>
          <w:rFonts w:hint="eastAsia"/>
        </w:rPr>
        <w:t>三种</w:t>
      </w:r>
      <w:r>
        <w:t>类型的</w:t>
      </w:r>
      <w:r>
        <w:rPr>
          <w:rFonts w:hint="eastAsia"/>
        </w:rPr>
        <w:t>单</w:t>
      </w:r>
      <w:r>
        <w:t>词。其他的例如副词，</w:t>
      </w:r>
      <w:r>
        <w:rPr>
          <w:rFonts w:hint="eastAsia"/>
        </w:rPr>
        <w:t>介词</w:t>
      </w:r>
      <w:r>
        <w:t>，</w:t>
      </w:r>
      <w:r>
        <w:rPr>
          <w:rFonts w:hint="eastAsia"/>
        </w:rPr>
        <w:t>助词均</w:t>
      </w:r>
      <w:r>
        <w:t>被删除。</w:t>
      </w:r>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E2F8911" w14:textId="77777777" w:rsidR="00CB253F" w:rsidRDefault="00CB253F" w:rsidP="00CB253F">
      <w:pPr>
        <w:pStyle w:val="a4"/>
        <w:jc w:val="both"/>
      </w:pPr>
      <w:bookmarkStart w:id="114" w:name="_Toc448479883"/>
    </w:p>
    <w:p w14:paraId="40AA167C" w14:textId="6B4CABC7" w:rsidR="00CB253F" w:rsidRDefault="00CB253F" w:rsidP="00CB253F">
      <w:pPr>
        <w:pStyle w:val="a"/>
      </w:pPr>
      <w:r>
        <w:rPr>
          <w:rFonts w:hint="eastAsia"/>
        </w:rPr>
        <w:t>图</w:t>
      </w:r>
      <w:r>
        <w:t xml:space="preserve">3.3是我们构建的 GIF </w:t>
      </w:r>
      <w:r>
        <w:rPr>
          <w:rFonts w:hint="eastAsia"/>
        </w:rPr>
        <w:t>视频情感</w:t>
      </w:r>
      <w:r>
        <w:t>分析概念语义体系的示意图。</w:t>
      </w:r>
      <w:r>
        <w:rPr>
          <w:rFonts w:hint="eastAsia"/>
        </w:rPr>
        <w:t>我们</w:t>
      </w:r>
      <w:r>
        <w:t>的概念</w:t>
      </w:r>
      <w:r>
        <w:rPr>
          <w:rFonts w:hint="eastAsia"/>
        </w:rPr>
        <w:t>语义</w:t>
      </w:r>
      <w:r>
        <w:t>体系</w:t>
      </w:r>
      <w:r>
        <w:rPr>
          <w:rFonts w:hint="eastAsia"/>
        </w:rPr>
        <w:t>主要由</w:t>
      </w:r>
      <w:r>
        <w:t>三棵“语义树”</w:t>
      </w:r>
      <w:r>
        <w:rPr>
          <w:rFonts w:hint="eastAsia"/>
        </w:rPr>
        <w:t>构成</w:t>
      </w:r>
      <w:r>
        <w:t>，</w:t>
      </w:r>
      <w:r>
        <w:rPr>
          <w:rFonts w:hint="eastAsia"/>
        </w:rPr>
        <w:t>分别</w:t>
      </w:r>
      <w:r>
        <w:t>是“名词语义</w:t>
      </w:r>
      <w:r>
        <w:rPr>
          <w:rFonts w:hint="eastAsia"/>
        </w:rPr>
        <w:t>树</w:t>
      </w:r>
      <w:r>
        <w:t>”、“动词语义树”、“形容词语义树”。</w:t>
      </w:r>
      <w:r>
        <w:rPr>
          <w:rFonts w:hint="eastAsia"/>
        </w:rPr>
        <w:t>名词</w:t>
      </w:r>
      <w:r>
        <w:t>和动词语义树</w:t>
      </w:r>
      <w:r>
        <w:rPr>
          <w:rFonts w:hint="eastAsia"/>
        </w:rPr>
        <w:t>中</w:t>
      </w:r>
      <w:r>
        <w:t>包含的是</w:t>
      </w:r>
      <w:r>
        <w:rPr>
          <w:rFonts w:hint="eastAsia"/>
        </w:rPr>
        <w:t>语义</w:t>
      </w:r>
      <w:r>
        <w:t>之间的“上下</w:t>
      </w:r>
      <w:r>
        <w:rPr>
          <w:rFonts w:hint="eastAsia"/>
        </w:rPr>
        <w:t>位关系</w:t>
      </w:r>
      <w:r>
        <w:t>”，</w:t>
      </w:r>
      <w:r>
        <w:rPr>
          <w:rFonts w:hint="eastAsia"/>
        </w:rPr>
        <w:t>例如</w:t>
      </w:r>
      <w:r>
        <w:t>“击打”</w:t>
      </w:r>
      <w:r>
        <w:rPr>
          <w:rFonts w:hint="eastAsia"/>
        </w:rPr>
        <w:t>这个</w:t>
      </w:r>
      <w:r>
        <w:t>语义属于“动作”语义的一部分，</w:t>
      </w:r>
      <w:r>
        <w:rPr>
          <w:rFonts w:hint="eastAsia"/>
        </w:rPr>
        <w:t>因此</w:t>
      </w:r>
      <w:r>
        <w:t>，</w:t>
      </w:r>
      <w:r>
        <w:rPr>
          <w:rFonts w:hint="eastAsia"/>
        </w:rPr>
        <w:t>在</w:t>
      </w:r>
      <w:r>
        <w:t>“动词语义树”</w:t>
      </w:r>
      <w:r>
        <w:rPr>
          <w:rFonts w:hint="eastAsia"/>
        </w:rPr>
        <w:t>中</w:t>
      </w:r>
      <w:r>
        <w:t xml:space="preserve">“ </w:t>
      </w:r>
      <w:r>
        <w:rPr>
          <w:rFonts w:hint="eastAsia"/>
        </w:rPr>
        <w:t>击打（</w:t>
      </w:r>
      <w:r>
        <w:t>punch）”</w:t>
      </w:r>
      <w:r>
        <w:rPr>
          <w:rFonts w:hint="eastAsia"/>
        </w:rPr>
        <w:t>是</w:t>
      </w:r>
      <w:r>
        <w:t>“动作（action）”的一个子节点；“鲜花”这个语义属于“植物”语义的一</w:t>
      </w:r>
      <w:r>
        <w:rPr>
          <w:rFonts w:hint="eastAsia"/>
        </w:rPr>
        <w:t>部分</w:t>
      </w:r>
      <w:r>
        <w:t>，</w:t>
      </w:r>
      <w:r>
        <w:rPr>
          <w:rFonts w:hint="eastAsia"/>
        </w:rPr>
        <w:t>因此</w:t>
      </w:r>
      <w:r>
        <w:t>，</w:t>
      </w:r>
      <w:r>
        <w:rPr>
          <w:rFonts w:hint="eastAsia"/>
        </w:rPr>
        <w:t>在</w:t>
      </w:r>
      <w:r>
        <w:t>“名词语义树”</w:t>
      </w:r>
      <w:r>
        <w:rPr>
          <w:rFonts w:hint="eastAsia"/>
        </w:rPr>
        <w:t>中</w:t>
      </w:r>
      <w:r>
        <w:t xml:space="preserve">“鲜花(flower)” </w:t>
      </w:r>
      <w:r>
        <w:rPr>
          <w:rFonts w:hint="eastAsia"/>
        </w:rPr>
        <w:t>是“植物</w:t>
      </w:r>
      <w:r>
        <w:t>（plant）</w:t>
      </w:r>
      <w:r>
        <w:rPr>
          <w:rFonts w:hint="eastAsia"/>
        </w:rPr>
        <w:t>”</w:t>
      </w:r>
      <w:r>
        <w:t xml:space="preserve"> </w:t>
      </w:r>
      <w:r>
        <w:rPr>
          <w:rFonts w:hint="eastAsia"/>
        </w:rPr>
        <w:t>的一个</w:t>
      </w:r>
      <w:r>
        <w:t>子节点。由于“形容词”在语法中</w:t>
      </w:r>
      <w:r>
        <w:rPr>
          <w:rFonts w:hint="eastAsia"/>
        </w:rPr>
        <w:t>起到</w:t>
      </w:r>
      <w:r>
        <w:t>的是修饰限定的作用，</w:t>
      </w:r>
      <w:r>
        <w:rPr>
          <w:rFonts w:hint="eastAsia"/>
        </w:rPr>
        <w:t>形容词</w:t>
      </w:r>
      <w:r>
        <w:t>之间</w:t>
      </w:r>
      <w:r>
        <w:rPr>
          <w:rFonts w:hint="eastAsia"/>
        </w:rPr>
        <w:t>并</w:t>
      </w:r>
      <w:r>
        <w:t>没有“上下</w:t>
      </w:r>
      <w:r>
        <w:rPr>
          <w:rFonts w:hint="eastAsia"/>
        </w:rPr>
        <w:t>位</w:t>
      </w:r>
      <w:r>
        <w:t>关系”，</w:t>
      </w:r>
      <w:r>
        <w:rPr>
          <w:rFonts w:hint="eastAsia"/>
        </w:rPr>
        <w:t>因此</w:t>
      </w:r>
      <w:r>
        <w:t>我们在构建“形容词语义树”时，</w:t>
      </w:r>
      <w:r>
        <w:rPr>
          <w:rFonts w:hint="eastAsia"/>
        </w:rPr>
        <w:t>子节点</w:t>
      </w:r>
      <w:r>
        <w:t>的创建</w:t>
      </w:r>
      <w:r>
        <w:rPr>
          <w:rFonts w:hint="eastAsia"/>
        </w:rPr>
        <w:t>是依据</w:t>
      </w:r>
      <w:r>
        <w:t>形容词的“</w:t>
      </w:r>
      <w:r>
        <w:rPr>
          <w:rFonts w:hint="eastAsia"/>
        </w:rPr>
        <w:t>情感</w:t>
      </w:r>
      <w:r>
        <w:t>倾向性”，</w:t>
      </w:r>
      <w:r>
        <w:rPr>
          <w:rFonts w:hint="eastAsia"/>
        </w:rPr>
        <w:t>情感</w:t>
      </w:r>
      <w:r>
        <w:t>倾向性数据来自 SentiWordNet</w:t>
      </w:r>
      <w:r>
        <w:rPr>
          <w:rFonts w:hint="eastAsia"/>
        </w:rPr>
        <w:t xml:space="preserve"> 项目</w:t>
      </w:r>
      <w:r>
        <w:fldChar w:fldCharType="begin"/>
      </w:r>
      <w:r>
        <w:instrText xml:space="preserve"> </w:instrText>
      </w:r>
      <w:r>
        <w:rPr>
          <w:rFonts w:hint="eastAsia"/>
        </w:rPr>
        <w:instrText>REF _Ref448941283 \r \h</w:instrText>
      </w:r>
      <w:r>
        <w:instrText xml:space="preserve"> </w:instrText>
      </w:r>
      <w:r>
        <w:fldChar w:fldCharType="separate"/>
      </w:r>
      <w:r>
        <w:t>[47]</w:t>
      </w:r>
      <w:r>
        <w:fldChar w:fldCharType="end"/>
      </w:r>
      <w:r>
        <w:t xml:space="preserve">。 </w:t>
      </w:r>
    </w:p>
    <w:p w14:paraId="37687A7B" w14:textId="77777777" w:rsidR="00CB253F" w:rsidRDefault="00CB253F" w:rsidP="00093BD4">
      <w:pPr>
        <w:pStyle w:val="a0"/>
      </w:pPr>
    </w:p>
    <w:p w14:paraId="2BE5112E" w14:textId="38C03C5B" w:rsidR="0090142F" w:rsidRDefault="0090142F" w:rsidP="00093BD4">
      <w:pPr>
        <w:pStyle w:val="a0"/>
      </w:pPr>
      <w:bookmarkStart w:id="115" w:name="_Toc449012376"/>
      <w:r w:rsidRPr="008824E5">
        <w:t>3.2 概念语义</w:t>
      </w:r>
      <w:r w:rsidRPr="008824E5">
        <w:rPr>
          <w:rFonts w:hint="eastAsia"/>
        </w:rPr>
        <w:t>的筛选</w:t>
      </w:r>
      <w:bookmarkEnd w:id="114"/>
      <w:bookmarkEnd w:id="115"/>
    </w:p>
    <w:p w14:paraId="27799291" w14:textId="77777777" w:rsidR="00C6475E" w:rsidRDefault="00C6475E" w:rsidP="00093BD4">
      <w:pPr>
        <w:pStyle w:val="a"/>
        <w:ind w:firstLine="0"/>
      </w:pPr>
    </w:p>
    <w:p w14:paraId="32172128" w14:textId="77777777" w:rsidR="005C28E2" w:rsidRDefault="005C28E2" w:rsidP="005C28E2">
      <w:pPr>
        <w:pStyle w:val="a"/>
      </w:pPr>
      <w:r>
        <w:t>如上文所述，</w:t>
      </w:r>
      <w:r>
        <w:rPr>
          <w:rFonts w:hint="eastAsia"/>
        </w:rPr>
        <w:t>我们选择</w:t>
      </w:r>
      <w:r>
        <w:t>了 WordNet</w:t>
      </w:r>
      <w:r>
        <w:rPr>
          <w:rFonts w:hint="eastAsia"/>
        </w:rPr>
        <w:t xml:space="preserve"> 作为概念语义</w:t>
      </w:r>
      <w:r>
        <w:t>体系的基础。然而，并不是所有 W</w:t>
      </w:r>
      <w:r>
        <w:rPr>
          <w:rFonts w:hint="eastAsia"/>
        </w:rPr>
        <w:t>ord</w:t>
      </w:r>
      <w:r>
        <w:t>Net</w:t>
      </w:r>
      <w:r>
        <w:rPr>
          <w:rFonts w:hint="eastAsia"/>
        </w:rPr>
        <w:t xml:space="preserve"> 中出现</w:t>
      </w:r>
      <w:r>
        <w:t>的概念语义都应该出现在我们的概念语义</w:t>
      </w:r>
      <w:r>
        <w:rPr>
          <w:rFonts w:hint="eastAsia"/>
        </w:rPr>
        <w:t>体系</w:t>
      </w:r>
      <w:r>
        <w:t>中的。在删除数词，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之后,</w:t>
      </w:r>
      <w:r>
        <w:rPr>
          <w:rFonts w:hint="eastAsia"/>
        </w:rPr>
        <w:t>我们</w:t>
      </w:r>
      <w:r>
        <w:t>还需要从</w:t>
      </w:r>
      <w:r>
        <w:rPr>
          <w:rFonts w:hint="eastAsia"/>
        </w:rPr>
        <w:t xml:space="preserve"> 中筛选出</w:t>
      </w:r>
      <w:r>
        <w:t>符合以下目标的概念</w:t>
      </w:r>
      <w:r>
        <w:rPr>
          <w:rFonts w:hint="eastAsia"/>
        </w:rPr>
        <w:t>语义</w:t>
      </w:r>
      <w:r>
        <w:t>项目：</w:t>
      </w:r>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5320F0EB" w14:textId="77777777" w:rsidR="005C28E2" w:rsidRDefault="005C28E2" w:rsidP="005C28E2">
      <w:pPr>
        <w:pStyle w:val="a"/>
        <w:ind w:firstLine="0"/>
      </w:pPr>
      <w:r>
        <w:t>这是由于在</w:t>
      </w: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检测，根据实验结果（见3.4.2</w:t>
      </w:r>
      <w:r>
        <w:rPr>
          <w:rFonts w:hint="eastAsia"/>
        </w:rPr>
        <w:t>节</w:t>
      </w:r>
      <w:r>
        <w:t>），不同筛选方案会对情感对检测的准确率</w:t>
      </w:r>
      <w:r>
        <w:rPr>
          <w:rFonts w:hint="eastAsia"/>
        </w:rPr>
        <w:t>产生</w:t>
      </w:r>
      <w:r>
        <w:t>很大影响。</w:t>
      </w:r>
    </w:p>
    <w:p w14:paraId="21C4FEF3" w14:textId="6F557BD2" w:rsidR="00877251" w:rsidRPr="00E8578D" w:rsidRDefault="00877251" w:rsidP="00877251">
      <w:pPr>
        <w:pStyle w:val="a2"/>
      </w:pPr>
      <w:bookmarkStart w:id="116" w:name="_Toc449012377"/>
      <w:r>
        <w:t xml:space="preserve">3.2.1 </w:t>
      </w:r>
      <w:r w:rsidRPr="0037582C">
        <w:t>情感</w:t>
      </w:r>
      <w:r w:rsidR="00FF1B4C">
        <w:t>丰富度</w:t>
      </w:r>
      <w:r w:rsidRPr="0037582C">
        <w:t>权值</w:t>
      </w:r>
      <w:r w:rsidR="00FF1B4C">
        <w:t>（S</w:t>
      </w:r>
      <w:r w:rsidR="00FF1B4C">
        <w:rPr>
          <w:rFonts w:hint="eastAsia"/>
        </w:rPr>
        <w:t>enti</w:t>
      </w:r>
      <w:r w:rsidR="00FF1B4C">
        <w:t>Weight）</w:t>
      </w:r>
      <w:bookmarkEnd w:id="116"/>
    </w:p>
    <w:p w14:paraId="1D75816D" w14:textId="2AAA1D23" w:rsidR="00877251" w:rsidRDefault="00877251" w:rsidP="00877251">
      <w:pPr>
        <w:pStyle w:val="a"/>
      </w:pPr>
      <w:r>
        <w:rPr>
          <w:rFonts w:hint="eastAsia"/>
        </w:rPr>
        <w:t>为</w:t>
      </w:r>
      <w:r>
        <w:t>满足第一个筛选目标，</w:t>
      </w:r>
      <w:r>
        <w:rPr>
          <w:rFonts w:hint="eastAsia"/>
        </w:rPr>
        <w:t>我们设计</w:t>
      </w:r>
      <w:r>
        <w:t>了</w:t>
      </w:r>
      <w:r w:rsidR="002924BA">
        <w:t>情感丰富度权值</w:t>
      </w:r>
      <w:r>
        <w:t>。构建过程如下：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w:t>
      </w:r>
      <w:r w:rsidR="006F3578">
        <w:rPr>
          <w:rFonts w:hint="eastAsia"/>
        </w:rPr>
        <w:t>情感丰富度权值</w:t>
      </w:r>
      <w:r w:rsidR="006F3578">
        <w:t>的</w:t>
      </w:r>
      <w:r>
        <w:rPr>
          <w:rFonts w:hint="eastAsia"/>
        </w:rPr>
        <w:t>绝对值</w:t>
      </w:r>
      <w:r>
        <w:t>越大表示情感倾向越强烈。</w:t>
      </w:r>
    </w:p>
    <w:p w14:paraId="3FF30193" w14:textId="77777777" w:rsidR="00877251" w:rsidRDefault="007741C0" w:rsidP="00877251">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m:oMathPara>
    </w:p>
    <w:p w14:paraId="6890291C" w14:textId="77777777" w:rsidR="00877251" w:rsidRDefault="00877251" w:rsidP="00877251">
      <w:pPr>
        <w:spacing w:line="360" w:lineRule="auto"/>
        <w:rPr>
          <w:rFonts w:ascii="SimSun" w:eastAsia="SimSun" w:hAnsi="SimSun" w:cs="SimSun"/>
        </w:rPr>
      </w:pPr>
    </w:p>
    <w:p w14:paraId="7D8606A9" w14:textId="77777777" w:rsidR="00877251" w:rsidRDefault="00877251" w:rsidP="00877251">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w:t>
      </w:r>
      <m:oMath>
        <m:r>
          <w:rPr>
            <w:rFonts w:ascii="Cambria Math" w:hAnsi="Cambria Math"/>
          </w:rPr>
          <m:t>SentiWeight</m:t>
        </m:r>
      </m:oMath>
      <w:r>
        <w:rPr>
          <w:rFonts w:hint="eastAsia"/>
        </w:rPr>
        <w:t xml:space="preserve"> 的</w:t>
      </w:r>
      <w:r>
        <w:t>取值范围是[0,1]。</w:t>
      </w:r>
    </w:p>
    <w:p w14:paraId="19BA8C64" w14:textId="77777777" w:rsidR="00877251" w:rsidRDefault="00877251" w:rsidP="00877251">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2CD831FF" wp14:editId="7D02C1D3">
            <wp:extent cx="3453663" cy="20593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24A889B5" w14:textId="77777777" w:rsidR="00877251" w:rsidRDefault="00877251" w:rsidP="00877251">
      <w:pPr>
        <w:pStyle w:val="a4"/>
      </w:pPr>
      <w:r>
        <w:t>图</w:t>
      </w:r>
      <w:r>
        <w:t>3.4 S</w:t>
      </w:r>
      <w:r>
        <w:rPr>
          <w:rFonts w:hint="eastAsia"/>
        </w:rPr>
        <w:t>ent</w:t>
      </w:r>
      <w:r>
        <w:t>iW</w:t>
      </w:r>
      <w:r>
        <w:rPr>
          <w:rFonts w:hint="eastAsia"/>
        </w:rPr>
        <w:t>ord</w:t>
      </w:r>
      <w:r>
        <w:t xml:space="preserve">Net </w:t>
      </w:r>
      <w:r>
        <w:rPr>
          <w:rFonts w:hint="eastAsia"/>
        </w:rPr>
        <w:t>中的</w:t>
      </w:r>
      <w:r>
        <w:t>情感权值</w:t>
      </w:r>
    </w:p>
    <w:p w14:paraId="70B7B320" w14:textId="77777777" w:rsidR="00877251" w:rsidRPr="008E027C" w:rsidRDefault="00877251" w:rsidP="00877251">
      <w:pPr>
        <w:pStyle w:val="a4"/>
      </w:pPr>
    </w:p>
    <w:p w14:paraId="525FD2AD" w14:textId="4CA45041" w:rsidR="00877251" w:rsidRPr="008E027C" w:rsidRDefault="00877251" w:rsidP="00877251">
      <w:pPr>
        <w:pStyle w:val="a2"/>
      </w:pPr>
      <w:bookmarkStart w:id="117" w:name="_Toc449012378"/>
      <w:r>
        <w:t>3.2.2</w:t>
      </w:r>
      <w:r w:rsidR="00FF1B4C">
        <w:t xml:space="preserve"> 语义频率</w:t>
      </w:r>
      <w:r w:rsidRPr="0037582C">
        <w:t>权值</w:t>
      </w:r>
      <w:r w:rsidR="00FF1B4C">
        <w:t>（G</w:t>
      </w:r>
      <w:r w:rsidR="00FF1B4C">
        <w:rPr>
          <w:rFonts w:hint="eastAsia"/>
        </w:rPr>
        <w:t>iphy</w:t>
      </w:r>
      <w:r w:rsidR="00FF1B4C">
        <w:t>Weight）</w:t>
      </w:r>
      <w:bookmarkEnd w:id="117"/>
    </w:p>
    <w:p w14:paraId="41222105" w14:textId="73F320F4" w:rsidR="00877251" w:rsidRDefault="00877251" w:rsidP="00877251">
      <w:pPr>
        <w:pStyle w:val="a"/>
      </w:pPr>
      <w:r>
        <w:rPr>
          <w:rFonts w:hint="eastAsia"/>
        </w:rPr>
        <w:t>为满足</w:t>
      </w:r>
      <w:r>
        <w:t>第二个筛选目标，我们设计了</w:t>
      </w:r>
      <w:r w:rsidR="00FF1B4C">
        <w:rPr>
          <w:rFonts w:hint="eastAsia"/>
        </w:rPr>
        <w:t>语义</w:t>
      </w:r>
      <w:r w:rsidR="00FF1B4C">
        <w:t>频率权值（</w:t>
      </w:r>
      <w:r>
        <w:t xml:space="preserve"> </w:t>
      </w:r>
      <m:oMath>
        <m:r>
          <w:rPr>
            <w:rFonts w:ascii="Cambria Math" w:hAnsi="Cambria Math"/>
          </w:rPr>
          <m:t>GiphyWeight</m:t>
        </m:r>
      </m:oMath>
      <w:r>
        <w:t xml:space="preserve"> </w:t>
      </w:r>
      <w:r w:rsidR="00FF1B4C">
        <w:t>）</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 xml:space="preserve">数量 </w:t>
      </w:r>
      <m:oMath>
        <m:r>
          <w:rPr>
            <w:rFonts w:ascii="Cambria Math" w:hAnsi="Cambria Math"/>
          </w:rPr>
          <m:t>Count</m:t>
        </m:r>
      </m:oMath>
      <w:r w:rsidDel="00AF44CB">
        <w:t xml:space="preserve"> </w:t>
      </w:r>
      <w:r>
        <w:t xml:space="preserve">, </w:t>
      </w:r>
      <w:r>
        <w:rPr>
          <w:rFonts w:hint="eastAsia"/>
        </w:rPr>
        <w:t>每一个</w:t>
      </w:r>
      <w:r>
        <w:t>概念语义的</w:t>
      </w:r>
      <w:r w:rsidR="00FF1B4C">
        <w:rPr>
          <w:rFonts w:hint="eastAsia"/>
        </w:rPr>
        <w:t>语义</w:t>
      </w:r>
      <w:r w:rsidR="00FF1B4C">
        <w:t>频率</w:t>
      </w:r>
      <w:r>
        <w:rPr>
          <w:rFonts w:hint="eastAsia"/>
        </w:rPr>
        <w:t>权值依据</w:t>
      </w:r>
      <w:r>
        <w:t>下式得出：</w:t>
      </w:r>
    </w:p>
    <w:p w14:paraId="5559A56A" w14:textId="77777777" w:rsidR="00877251" w:rsidRDefault="00877251" w:rsidP="00877251">
      <w:pPr>
        <w:pStyle w:val="a"/>
      </w:pPr>
    </w:p>
    <w:p w14:paraId="6B2BC339" w14:textId="77777777" w:rsidR="00877251" w:rsidRPr="008E027C" w:rsidRDefault="007741C0" w:rsidP="00877251">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m:oMathPara>
    </w:p>
    <w:p w14:paraId="08ED5B3F" w14:textId="77777777" w:rsidR="00877251" w:rsidRPr="008E027C" w:rsidRDefault="00877251" w:rsidP="00877251">
      <w:pPr>
        <w:spacing w:line="360" w:lineRule="auto"/>
        <w:rPr>
          <w:rFonts w:ascii="SimSun" w:eastAsia="SimSun" w:hAnsi="SimSun" w:cs="SimSun"/>
        </w:rPr>
      </w:pPr>
    </w:p>
    <w:p w14:paraId="14D224FB" w14:textId="77777777" w:rsidR="00877251" w:rsidRDefault="00877251" w:rsidP="00877251">
      <w:pPr>
        <w:pStyle w:val="a"/>
      </w:pPr>
      <w:r>
        <w:t>在上</w:t>
      </w:r>
      <w:r>
        <w:rPr>
          <w:rFonts w:hint="eastAsia"/>
        </w:rPr>
        <w:t>式中</w:t>
      </w:r>
      <w:r>
        <w:t>，</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rsidRPr="005E5860">
        <w:t xml:space="preserve"> </w:t>
      </w:r>
      <w:r>
        <w:rPr>
          <w:rFonts w:hint="eastAsia"/>
        </w:rPr>
        <w:t>是</w:t>
      </w:r>
      <w:r>
        <w:t xml:space="preserve">第 </w:t>
      </w:r>
      <m:oMath>
        <m:r>
          <w:rPr>
            <w:rFonts w:ascii="Cambria Math" w:hAnsi="Cambria Math"/>
          </w:rPr>
          <m:t>i</m:t>
        </m:r>
      </m:oMath>
      <w:r>
        <w:t xml:space="preserve">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w:t>
      </w:r>
      <m:oMath>
        <m:r>
          <w:rPr>
            <w:rFonts w:ascii="Cambria Math" w:hAnsi="Cambria Math"/>
          </w:rPr>
          <m:t>GiphyWeight</m:t>
        </m:r>
      </m:oMath>
      <w:r>
        <w:rPr>
          <w:rFonts w:hint="eastAsia"/>
        </w:rPr>
        <w:t xml:space="preserve"> 情感权值</w:t>
      </w:r>
      <w:r>
        <w:t>的取值范围是[0,1]。为了</w:t>
      </w:r>
      <w:r>
        <w:rPr>
          <w:rFonts w:hint="eastAsia"/>
        </w:rPr>
        <w:t>得到</w:t>
      </w:r>
      <w:r>
        <w:t xml:space="preserve"> </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t xml:space="preserve"> 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5CE16149" w14:textId="77777777" w:rsidR="00877251" w:rsidRDefault="00877251" w:rsidP="00877251">
      <w:pPr>
        <w:pStyle w:val="a"/>
      </w:pPr>
    </w:p>
    <w:p w14:paraId="4D5E1EE3" w14:textId="77777777" w:rsidR="00877251" w:rsidRDefault="00877251" w:rsidP="00877251">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6DD2B2B6" wp14:editId="471EE215">
            <wp:extent cx="3726603" cy="27705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2ED3BD7D" w14:textId="77777777" w:rsidR="00877251" w:rsidRDefault="00877251" w:rsidP="00877251">
      <w:pPr>
        <w:spacing w:line="360" w:lineRule="auto"/>
        <w:rPr>
          <w:rFonts w:ascii="SimSun" w:eastAsia="SimSun" w:hAnsi="SimSun" w:cs="SimSun"/>
        </w:rPr>
      </w:pPr>
    </w:p>
    <w:p w14:paraId="0C1921C8" w14:textId="77777777" w:rsidR="00877251" w:rsidRDefault="00877251" w:rsidP="00877251">
      <w:pPr>
        <w:pStyle w:val="a4"/>
      </w:pPr>
      <w:r>
        <w:rPr>
          <w:rFonts w:hint="eastAsia"/>
        </w:rPr>
        <w:t>图</w:t>
      </w:r>
      <w:r>
        <w:t xml:space="preserve">3.5 Giphy.com </w:t>
      </w:r>
      <w:r>
        <w:rPr>
          <w:rFonts w:hint="eastAsia"/>
        </w:rPr>
        <w:t>网站</w:t>
      </w:r>
    </w:p>
    <w:p w14:paraId="3B31A011" w14:textId="77777777" w:rsidR="00877251" w:rsidRDefault="00877251" w:rsidP="00877251">
      <w:pPr>
        <w:spacing w:line="360" w:lineRule="auto"/>
        <w:rPr>
          <w:rFonts w:ascii="SimSun" w:eastAsia="SimSun" w:hAnsi="SimSun" w:cs="SimSun"/>
        </w:rPr>
      </w:pPr>
    </w:p>
    <w:p w14:paraId="79D67EAB" w14:textId="77777777" w:rsidR="00877251" w:rsidRDefault="00877251" w:rsidP="00877251">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34C665CD" w14:textId="77777777" w:rsidR="00877251" w:rsidRDefault="00877251" w:rsidP="00877251">
      <w:pPr>
        <w:pStyle w:val="a"/>
      </w:pPr>
    </w:p>
    <w:p w14:paraId="3A3C30BB" w14:textId="77777777" w:rsidR="00877251" w:rsidRDefault="00877251" w:rsidP="00877251">
      <w:pPr>
        <w:spacing w:line="360" w:lineRule="auto"/>
        <w:rPr>
          <w:rFonts w:ascii="SimSun" w:eastAsia="SimSun" w:hAnsi="SimSun" w:cs="SimSun"/>
        </w:rPr>
      </w:pPr>
      <w:r>
        <w:rPr>
          <w:noProof/>
          <w:lang w:eastAsia="en-US"/>
        </w:rPr>
        <w:drawing>
          <wp:inline distT="0" distB="0" distL="0" distR="0" wp14:anchorId="06D4241D" wp14:editId="137A0FE8">
            <wp:extent cx="5727700" cy="2021840"/>
            <wp:effectExtent l="0" t="0" r="0" b="1016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22645CF" w14:textId="77777777" w:rsidR="00877251" w:rsidRDefault="00877251" w:rsidP="00877251">
      <w:pPr>
        <w:spacing w:line="360" w:lineRule="auto"/>
        <w:rPr>
          <w:rFonts w:ascii="SimSun" w:eastAsia="SimSun" w:hAnsi="SimSun" w:cs="SimSun"/>
        </w:rPr>
      </w:pPr>
    </w:p>
    <w:p w14:paraId="0150E1CE" w14:textId="77777777" w:rsidR="00877251" w:rsidRDefault="00877251" w:rsidP="00877251">
      <w:pPr>
        <w:pStyle w:val="a4"/>
      </w:pPr>
      <w:r>
        <w:t>图</w:t>
      </w:r>
      <w:r>
        <w:t xml:space="preserve">3.6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16F359E1" w14:textId="77777777" w:rsidR="00877251" w:rsidRDefault="00877251" w:rsidP="00877251">
      <w:pPr>
        <w:spacing w:line="360" w:lineRule="auto"/>
        <w:jc w:val="center"/>
        <w:rPr>
          <w:rFonts w:ascii="SimSun" w:eastAsia="SimSun" w:hAnsi="SimSun" w:cs="SimSun"/>
        </w:rPr>
      </w:pPr>
    </w:p>
    <w:p w14:paraId="10CBCF81" w14:textId="77777777" w:rsidR="00877251" w:rsidRDefault="00877251" w:rsidP="00877251">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75E440C5" w14:textId="4736292E" w:rsidR="00877251" w:rsidRPr="00386CE9" w:rsidRDefault="00877251" w:rsidP="00877251">
      <w:pPr>
        <w:pStyle w:val="a2"/>
      </w:pPr>
      <w:bookmarkStart w:id="118" w:name="_Toc449012379"/>
      <w:r>
        <w:t xml:space="preserve">3.2.3 </w:t>
      </w:r>
      <w:r w:rsidR="00BF384F">
        <w:t>最终</w:t>
      </w:r>
      <w:r w:rsidRPr="00AF3CF5">
        <w:rPr>
          <w:rFonts w:hint="eastAsia"/>
        </w:rPr>
        <w:t>筛选</w:t>
      </w:r>
      <w:r w:rsidRPr="00AF3CF5">
        <w:t>权值</w:t>
      </w:r>
      <w:r w:rsidR="00BF384F">
        <w:t>（</w:t>
      </w:r>
      <w:r w:rsidRPr="00AF3CF5">
        <w:rPr>
          <w:rFonts w:hint="eastAsia"/>
        </w:rPr>
        <w:t>F</w:t>
      </w:r>
      <w:r w:rsidRPr="00AF3CF5">
        <w:t>ilterWeight</w:t>
      </w:r>
      <w:r w:rsidR="00BF384F">
        <w:t>）</w:t>
      </w:r>
      <w:bookmarkEnd w:id="118"/>
    </w:p>
    <w:p w14:paraId="5095B0E7" w14:textId="362DF808" w:rsidR="00877251" w:rsidRDefault="00877251" w:rsidP="00877251">
      <w:pPr>
        <w:pStyle w:val="a"/>
      </w:pPr>
      <w:r>
        <w:rPr>
          <w:rFonts w:hint="eastAsia"/>
        </w:rPr>
        <w:t>在</w:t>
      </w:r>
      <w:r>
        <w:t>得到</w:t>
      </w:r>
      <w:r w:rsidR="00BF384F">
        <w:t>情感丰富度权值</w:t>
      </w:r>
      <w:r w:rsidR="00BF384F">
        <w:rPr>
          <w:rFonts w:hint="eastAsia"/>
        </w:rPr>
        <w:t>和语义</w:t>
      </w:r>
      <w:r w:rsidR="00BF384F">
        <w:t>频率权值</w:t>
      </w:r>
      <w:r>
        <w:t>后，</w:t>
      </w:r>
      <w:r>
        <w:rPr>
          <w:rFonts w:hint="eastAsia"/>
        </w:rPr>
        <w:t>我们根据</w:t>
      </w:r>
      <w:r>
        <w:t xml:space="preserve">下式计算出一个筛选权值 </w:t>
      </w:r>
      <m:oMath>
        <m:r>
          <w:rPr>
            <w:rFonts w:ascii="Cambria Math" w:hAnsi="Cambria Math"/>
          </w:rPr>
          <m:t>FilterWeigh</m:t>
        </m:r>
      </m:oMath>
      <w:r>
        <w:t>:</w:t>
      </w:r>
    </w:p>
    <w:p w14:paraId="19B05C5F" w14:textId="77777777" w:rsidR="00877251" w:rsidRDefault="00877251" w:rsidP="00877251">
      <w:pPr>
        <w:pStyle w:val="a"/>
      </w:pPr>
    </w:p>
    <w:p w14:paraId="1DD462CF" w14:textId="77777777" w:rsidR="00877251" w:rsidRPr="00AF3CF5" w:rsidRDefault="007741C0" w:rsidP="00877251">
      <w:pPr>
        <w:spacing w:line="360" w:lineRule="auto"/>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m:oMathPara>
    </w:p>
    <w:p w14:paraId="77DF5ECF" w14:textId="77777777" w:rsidR="00877251" w:rsidRDefault="00877251" w:rsidP="00877251">
      <w:pPr>
        <w:spacing w:line="360" w:lineRule="auto"/>
        <w:rPr>
          <w:rFonts w:ascii="SimSun" w:eastAsia="SimSun" w:hAnsi="SimSun" w:cs="SimSun"/>
        </w:rPr>
      </w:pPr>
    </w:p>
    <w:p w14:paraId="4F453391" w14:textId="2DA0CFEE" w:rsidR="00877251" w:rsidRDefault="00877251" w:rsidP="00877251">
      <w:pPr>
        <w:pStyle w:val="a"/>
      </w:pPr>
      <w:r>
        <w:rPr>
          <w:rFonts w:hint="eastAsia"/>
        </w:rPr>
        <w:t>显然</w:t>
      </w:r>
      <w:r>
        <w:t>，</w:t>
      </w:r>
      <w:r>
        <w:rPr>
          <w:rFonts w:hint="eastAsia"/>
        </w:rPr>
        <w:t>由于</w:t>
      </w:r>
      <w:r w:rsidR="00BF384F">
        <w:t>情感丰富度权值</w:t>
      </w:r>
      <w:r>
        <w:t>和</w:t>
      </w:r>
      <w:r w:rsidR="00BF384F">
        <w:rPr>
          <w:rFonts w:hint="eastAsia"/>
        </w:rPr>
        <w:t>语义</w:t>
      </w:r>
      <w:r w:rsidR="00BF384F">
        <w:t>频率权值</w:t>
      </w:r>
      <w:r>
        <w:t xml:space="preserve">的取值范围均为[0,1], 筛选权值 </w:t>
      </w:r>
      <m:oMath>
        <m:r>
          <w:rPr>
            <w:rFonts w:ascii="Cambria Math" w:hAnsi="Cambria Math"/>
          </w:rPr>
          <m:t>FilterWeigh</m:t>
        </m:r>
      </m:oMath>
      <w:r>
        <w:rPr>
          <w:rFonts w:hint="eastAsia"/>
        </w:rPr>
        <w:t xml:space="preserve"> 的取值范围</w:t>
      </w:r>
      <w:r>
        <w:t xml:space="preserve">为[0,1]. </w:t>
      </w:r>
      <w:r>
        <w:rPr>
          <w:rFonts w:hint="eastAsia"/>
        </w:rPr>
        <w:t>由于</w:t>
      </w:r>
      <w:r w:rsidR="00BF384F">
        <w:t>情感丰富度权值</w:t>
      </w:r>
      <w:r>
        <w:t>描述的是概念语义</w:t>
      </w:r>
      <w:r>
        <w:rPr>
          <w:rFonts w:hint="eastAsia"/>
        </w:rPr>
        <w:t>的情感</w:t>
      </w:r>
      <w:r>
        <w:t>丰富程度，</w:t>
      </w:r>
      <w:r w:rsidR="00010295">
        <w:rPr>
          <w:rFonts w:hint="eastAsia"/>
        </w:rPr>
        <w:t>语义</w:t>
      </w:r>
      <w:r w:rsidR="00010295">
        <w:t>频率权值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“情感对”（</w:t>
      </w:r>
      <w:r w:rsidRPr="00A64E83">
        <w:rPr>
          <w:i/>
        </w:rPr>
        <w:t>S</w:t>
      </w:r>
      <w:r w:rsidRPr="00A64E83">
        <w:rPr>
          <w:rFonts w:hint="eastAsia"/>
          <w:i/>
        </w:rPr>
        <w:t>enti</w:t>
      </w:r>
      <w:r w:rsidRPr="00A64E83">
        <w:rPr>
          <w:i/>
        </w:rPr>
        <w:t>Pair</w:t>
      </w:r>
      <w:r>
        <w:t>）个数。</w:t>
      </w:r>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05B8A38" w14:textId="77777777" w:rsidR="0090142F" w:rsidRDefault="0090142F" w:rsidP="001E75AE">
      <w:pPr>
        <w:pStyle w:val="a"/>
      </w:pPr>
    </w:p>
    <w:p w14:paraId="12D2534C" w14:textId="1C7D2BCB" w:rsidR="0090142F" w:rsidRPr="0060334B" w:rsidRDefault="0090142F" w:rsidP="001E75AE">
      <w:pPr>
        <w:pStyle w:val="a0"/>
      </w:pPr>
      <w:bookmarkStart w:id="119" w:name="_Toc448479887"/>
      <w:bookmarkStart w:id="120" w:name="_Toc449012380"/>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119"/>
      <w:bookmarkEnd w:id="120"/>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5E5860">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w:t>
      </w:r>
      <w:r>
        <w:rPr>
          <w:rFonts w:hint="eastAsia"/>
        </w:rPr>
        <w:lastRenderedPageBreak/>
        <w:t>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63278EA" w:rsidR="0090142F" w:rsidRDefault="0090142F" w:rsidP="007274A8">
      <w:pPr>
        <w:pStyle w:val="a0"/>
      </w:pPr>
      <w:bookmarkStart w:id="121" w:name="_Toc448479888"/>
      <w:bookmarkStart w:id="122" w:name="_Toc449012381"/>
      <w:r>
        <w:t xml:space="preserve">3.4 </w:t>
      </w:r>
      <w:r w:rsidR="00D40479">
        <w:t>基于多任务学习和情感相关性挖掘的</w:t>
      </w:r>
      <w:r w:rsidR="00AD7ABF">
        <w:t>“</w:t>
      </w:r>
      <w:r>
        <w:rPr>
          <w:rFonts w:hint="eastAsia"/>
        </w:rPr>
        <w:t>情感对</w:t>
      </w:r>
      <w:r w:rsidR="00AD7ABF">
        <w:t>”</w:t>
      </w:r>
      <w:bookmarkEnd w:id="121"/>
      <w:r w:rsidR="00346EA4">
        <w:rPr>
          <w:rFonts w:hint="eastAsia"/>
        </w:rPr>
        <w:t>检测</w:t>
      </w:r>
      <w:r w:rsidR="00E51B97">
        <w:t>方法</w:t>
      </w:r>
      <w:bookmarkEnd w:id="122"/>
    </w:p>
    <w:p w14:paraId="48B626D0" w14:textId="77777777" w:rsidR="00563CE5" w:rsidRPr="007274A8" w:rsidRDefault="00563CE5" w:rsidP="007274A8">
      <w:pPr>
        <w:pStyle w:val="DocumentMap"/>
      </w:pPr>
    </w:p>
    <w:p w14:paraId="53B8E47D" w14:textId="6BDB41FC" w:rsidR="0090142F" w:rsidRDefault="006F31A2" w:rsidP="005E5860">
      <w:pPr>
        <w:pStyle w:val="a"/>
      </w:pPr>
      <w:r>
        <w:rPr>
          <w:rFonts w:hint="eastAsia"/>
        </w:rPr>
        <w:t>在构建</w:t>
      </w:r>
      <w:r>
        <w:t>好GIF</w:t>
      </w:r>
      <w:r>
        <w:rPr>
          <w:rFonts w:hint="eastAsia"/>
        </w:rPr>
        <w:t xml:space="preserve"> 情感分析</w:t>
      </w:r>
      <w:r>
        <w:t>概念语义体系后，</w:t>
      </w:r>
      <w:r>
        <w:rPr>
          <w:rFonts w:hint="eastAsia"/>
        </w:rPr>
        <w:t>我们</w:t>
      </w:r>
      <w:r>
        <w:t>要开始训练概念语义的检测器。</w:t>
      </w:r>
      <w:r>
        <w:rPr>
          <w:rFonts w:hint="eastAsia"/>
        </w:rPr>
        <w:t>由于</w:t>
      </w:r>
      <w:r>
        <w:t>我们概念语义的描述方式是“情感对”，</w:t>
      </w:r>
      <w:r>
        <w:rPr>
          <w:rFonts w:hint="eastAsia"/>
        </w:rPr>
        <w:t>因此</w:t>
      </w:r>
      <w:r>
        <w:t>我们检测器的输出</w:t>
      </w:r>
      <w:r>
        <w:rPr>
          <w:rFonts w:hint="eastAsia"/>
        </w:rPr>
        <w:t>是</w:t>
      </w:r>
      <w:r>
        <w:t>相应“情感对”的概率值，</w:t>
      </w:r>
      <w:r>
        <w:rPr>
          <w:rFonts w:hint="eastAsia"/>
        </w:rPr>
        <w:t>输入</w:t>
      </w:r>
      <w:r w:rsidDel="004D415E">
        <w:t xml:space="preserve"> </w:t>
      </w:r>
      <w:r>
        <w:rPr>
          <w:rFonts w:hint="eastAsia"/>
        </w:rPr>
        <w:t>是</w:t>
      </w:r>
      <w:r>
        <w:t xml:space="preserve"> GIF</w:t>
      </w:r>
      <w:r>
        <w:rPr>
          <w:rFonts w:hint="eastAsia"/>
        </w:rPr>
        <w:t xml:space="preserve"> 动画</w:t>
      </w:r>
      <w:r>
        <w:t>的视频帧。</w:t>
      </w:r>
      <w:r>
        <w:rPr>
          <w:rFonts w:hint="eastAsia"/>
        </w:rPr>
        <w:t>检测</w:t>
      </w:r>
      <w:r>
        <w:t>之后的结果是一个长向量，</w:t>
      </w:r>
      <w:r w:rsidDel="004D415E">
        <w:rPr>
          <w:rFonts w:hint="eastAsia"/>
        </w:rPr>
        <w:t xml:space="preserve"> </w:t>
      </w:r>
      <w:r>
        <w:t>该向量的维度是筛选后“情感对”的个数，</w:t>
      </w:r>
      <w:r>
        <w:rPr>
          <w:rFonts w:hint="eastAsia"/>
        </w:rPr>
        <w:t>该向量</w:t>
      </w:r>
      <w:r>
        <w:t>将</w:t>
      </w:r>
      <w:r>
        <w:rPr>
          <w:rFonts w:hint="eastAsia"/>
        </w:rPr>
        <w:t>作为</w:t>
      </w:r>
      <w:r>
        <w:t>该视频帧的中间层特征表示。</w:t>
      </w:r>
    </w:p>
    <w:p w14:paraId="7DF5F060" w14:textId="594E5928" w:rsidR="0090142F" w:rsidRPr="007274A8" w:rsidRDefault="0090142F" w:rsidP="007274A8">
      <w:pPr>
        <w:pStyle w:val="a2"/>
      </w:pPr>
      <w:bookmarkStart w:id="123" w:name="_Toc448479889"/>
      <w:bookmarkStart w:id="124" w:name="_Toc449012382"/>
      <w:r>
        <w:rPr>
          <w:rFonts w:hint="eastAsia"/>
        </w:rPr>
        <w:t>3.4</w:t>
      </w:r>
      <w:r w:rsidRPr="00AA10E8">
        <w:rPr>
          <w:rFonts w:hint="eastAsia"/>
        </w:rPr>
        <w:t xml:space="preserve">.1 </w:t>
      </w:r>
      <w:r>
        <w:t>多</w:t>
      </w:r>
      <w:r>
        <w:rPr>
          <w:rFonts w:hint="eastAsia"/>
        </w:rPr>
        <w:t>任务</w:t>
      </w:r>
      <w:r w:rsidRPr="00AA10E8">
        <w:t>情感回归</w:t>
      </w:r>
      <w:bookmarkEnd w:id="123"/>
      <w:bookmarkEnd w:id="124"/>
    </w:p>
    <w:p w14:paraId="5F139446" w14:textId="77777777" w:rsidR="0090142F" w:rsidRDefault="0090142F" w:rsidP="005E5860">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7741C0"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lastRenderedPageBreak/>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E4A492D" w14:textId="110BCA62" w:rsidR="0090142F" w:rsidRDefault="0090142F" w:rsidP="003F2A6E">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09A5A9F0" w14:textId="111A008C" w:rsidR="006C316E" w:rsidRDefault="007741C0" w:rsidP="00FE6D52">
      <w:pPr>
        <w:pStyle w:val="a"/>
        <w:jc w:val="cente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(P|</m:t>
          </m:r>
          <m:d>
            <m:dPr>
              <m:begChr m:val="|"/>
              <m:ctrlPr>
                <w:rPr>
                  <w:rFonts w:ascii="Cambria Math" w:hAnsi="Cambria Math"/>
                  <w:i/>
                </w:rPr>
              </m:ctrlPr>
            </m:dPr>
            <m:e>
              <m:r>
                <w:rPr>
                  <w:rFonts w:ascii="Cambria Math" w:hAnsi="Cambria Math"/>
                </w:rPr>
                <m:t>Q</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cs="Cambria Math"/>
                </w:rPr>
                <m:t>i</m:t>
              </m:r>
            </m:sub>
            <m:sup/>
            <m:e>
              <m:r>
                <w:rPr>
                  <w:rFonts w:ascii="Cambria Math" w:hAnsi="Cambria Math"/>
                </w:rPr>
                <m:t>P(i)</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P(i)</m:t>
                      </m:r>
                    </m:num>
                    <m:den>
                      <m:r>
                        <w:rPr>
                          <w:rFonts w:ascii="Cambria Math" w:hAnsi="Cambria Math"/>
                        </w:rPr>
                        <m:t>Q(i)</m:t>
                      </m:r>
                    </m:den>
                  </m:f>
                </m:e>
              </m:func>
            </m:e>
          </m:nary>
        </m:oMath>
      </m:oMathPara>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125" w:name="_Toc448479890"/>
      <w:bookmarkStart w:id="126" w:name="_Toc449012383"/>
      <w:r>
        <w:rPr>
          <w:rFonts w:hint="eastAsia"/>
        </w:rPr>
        <w:t>3.4</w:t>
      </w:r>
      <w:r w:rsidRPr="00AA10E8">
        <w:rPr>
          <w:rFonts w:hint="eastAsia"/>
        </w:rPr>
        <w:t>.2</w:t>
      </w:r>
      <w:r>
        <w:t xml:space="preserve"> </w:t>
      </w:r>
      <w:r>
        <w:rPr>
          <w:rFonts w:hint="eastAsia"/>
        </w:rPr>
        <w:t>模型选择</w:t>
      </w:r>
      <w:bookmarkEnd w:id="125"/>
      <w:bookmarkEnd w:id="126"/>
    </w:p>
    <w:p w14:paraId="1BA46DF1" w14:textId="04529748" w:rsidR="0090142F" w:rsidRDefault="0090142F" w:rsidP="005E5860">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5E5860">
      <w:pPr>
        <w:pStyle w:val="a"/>
      </w:pPr>
      <w:r>
        <w:rPr>
          <w:rFonts w:hint="eastAsia"/>
        </w:rPr>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lastRenderedPageBreak/>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5E5860">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1F735800" w14:textId="515102FB" w:rsidR="0090142F" w:rsidRDefault="0090142F" w:rsidP="00093BD4">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2703BD3C" w14:textId="77777777" w:rsidR="0090142F" w:rsidRDefault="0090142F" w:rsidP="005E5860">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5E5860">
      <w:pPr>
        <w:pStyle w:val="a"/>
      </w:pPr>
      <w:r>
        <w:rPr>
          <w:rFonts w:hint="eastAsia"/>
        </w:rPr>
        <w:lastRenderedPageBreak/>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69489D24" w14:textId="2BEC3B70" w:rsidR="00701058"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127" w:name="_Toc448479891"/>
      <w:bookmarkStart w:id="128" w:name="_Toc449012384"/>
      <w:r>
        <w:t xml:space="preserve">3.5 </w:t>
      </w:r>
      <w:r w:rsidRPr="0054096C">
        <w:t>本章小结</w:t>
      </w:r>
      <w:bookmarkEnd w:id="127"/>
      <w:bookmarkEnd w:id="128"/>
    </w:p>
    <w:p w14:paraId="29E2D456" w14:textId="77777777" w:rsidR="0090142F" w:rsidRDefault="0090142F" w:rsidP="00EE26C2">
      <w:pPr>
        <w:spacing w:line="360" w:lineRule="auto"/>
        <w:rPr>
          <w:rFonts w:ascii="SimSun" w:eastAsia="SimSun" w:hAnsi="SimSun" w:cs="SimSun"/>
          <w:b/>
        </w:rPr>
      </w:pPr>
    </w:p>
    <w:p w14:paraId="27B522AC" w14:textId="442DF763" w:rsidR="00705520" w:rsidRDefault="0090142F" w:rsidP="005E5860">
      <w:pPr>
        <w:pStyle w:val="a"/>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w:t>
      </w:r>
      <w:r w:rsidR="006F31A2">
        <w:t>程度</w:t>
      </w:r>
      <w:r>
        <w:t>，</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w:t>
      </w:r>
      <w:r>
        <w:lastRenderedPageBreak/>
        <w:t>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7A340A">
        <w:t>情感相关性后，检测</w:t>
      </w:r>
      <w:r w:rsidR="007A340A">
        <w:rPr>
          <w:rFonts w:hint="eastAsia"/>
        </w:rPr>
        <w:t>器</w:t>
      </w:r>
      <w:r>
        <w:t>的准确率得到了大幅度提升。</w:t>
      </w:r>
    </w:p>
    <w:p w14:paraId="36E95532" w14:textId="77777777" w:rsidR="00B229C2" w:rsidRDefault="00B229C2" w:rsidP="005E5860">
      <w:pPr>
        <w:pStyle w:val="a"/>
        <w:sectPr w:rsidR="00B229C2" w:rsidSect="001818BD">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129" w:name="_Toc448479892"/>
      <w:bookmarkStart w:id="130" w:name="_Toc449012385"/>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129"/>
      <w:bookmarkEnd w:id="130"/>
    </w:p>
    <w:p w14:paraId="59CF3E47" w14:textId="77777777" w:rsidR="00287A62" w:rsidRDefault="00287A62" w:rsidP="00287A62"/>
    <w:p w14:paraId="1EB75B71" w14:textId="724D599F" w:rsidR="00604CA2" w:rsidRDefault="00287A62" w:rsidP="00604CA2">
      <w:pPr>
        <w:pStyle w:val="a"/>
        <w:rPr>
          <w:ins w:id="131" w:author="Adam Scott" w:date="2016-04-21T13:01:00Z"/>
        </w:rPr>
      </w:pPr>
      <w:r>
        <w:rPr>
          <w:rFonts w:hint="eastAsia"/>
        </w:rPr>
        <w:t>上文</w:t>
      </w:r>
      <w:r>
        <w:t>讲到，</w:t>
      </w:r>
      <w:r w:rsidR="00604CA2">
        <w:t>GIF</w:t>
      </w:r>
      <w:r w:rsidR="00604CA2">
        <w:rPr>
          <w:rFonts w:hint="eastAsia"/>
        </w:rPr>
        <w:t xml:space="preserve"> 视频</w:t>
      </w:r>
      <w:r w:rsidR="00316BD0">
        <w:t>情感分析有</w:t>
      </w:r>
      <w:r w:rsidR="00604CA2" w:rsidRPr="005E5860">
        <w:t>两个核心问题</w:t>
      </w:r>
      <w:r w:rsidR="00604CA2">
        <w:t>：</w:t>
      </w:r>
    </w:p>
    <w:p w14:paraId="7B3BBB90" w14:textId="77777777" w:rsidR="00604CA2" w:rsidRDefault="00604CA2" w:rsidP="00604CA2">
      <w:pPr>
        <w:pStyle w:val="a"/>
        <w:rPr>
          <w:ins w:id="132" w:author="Adam Scott" w:date="2016-04-21T13:01:00Z"/>
        </w:rPr>
      </w:pPr>
      <w:r>
        <w:t>第一个核心问题是如何确定哪些 GIF</w:t>
      </w:r>
      <w:r>
        <w:rPr>
          <w:rFonts w:hint="eastAsia"/>
        </w:rPr>
        <w:t xml:space="preserve"> 视频中</w:t>
      </w:r>
      <w:r>
        <w:t>的概念语义需要被处理。</w:t>
      </w:r>
    </w:p>
    <w:p w14:paraId="374D8BF2" w14:textId="2D7CE2B0" w:rsidR="00604CA2" w:rsidRDefault="00604CA2" w:rsidP="00604CA2">
      <w:pPr>
        <w:pStyle w:val="a"/>
      </w:pPr>
      <w:r>
        <w:rPr>
          <w:rFonts w:hint="eastAsia"/>
        </w:rPr>
        <w:t>第二个</w:t>
      </w:r>
      <w:r>
        <w:t>核心问题是如何处理 GIF</w:t>
      </w:r>
      <w:r>
        <w:rPr>
          <w:rFonts w:hint="eastAsia"/>
        </w:rPr>
        <w:t xml:space="preserve"> 视频中</w:t>
      </w:r>
      <w:r>
        <w:t>概念语义之间的时序关系。</w:t>
      </w:r>
    </w:p>
    <w:p w14:paraId="5251F044" w14:textId="10C37E2D" w:rsidR="00604CA2" w:rsidRDefault="00604CA2" w:rsidP="00604CA2">
      <w:pPr>
        <w:pStyle w:val="a"/>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w:t>
      </w:r>
      <w:r>
        <w:t>在第三章中</w:t>
      </w:r>
      <w:r>
        <w:rPr>
          <w:rFonts w:hint="eastAsia"/>
        </w:rPr>
        <w:t>构建</w:t>
      </w:r>
      <w:r>
        <w:t>了 GIF</w:t>
      </w:r>
      <w:r>
        <w:rPr>
          <w:rFonts w:hint="eastAsia"/>
        </w:rPr>
        <w:t xml:space="preserve"> 视频情感分析</w:t>
      </w:r>
      <w:r>
        <w:t>概念语义体系（GIF Sentiment O</w:t>
      </w:r>
      <w:r>
        <w:rPr>
          <w:rFonts w:hint="eastAsia"/>
        </w:rPr>
        <w:t>n</w:t>
      </w:r>
      <w:r>
        <w:t>tology）</w:t>
      </w:r>
      <w:ins w:id="133" w:author="Adam Scott" w:date="2016-04-21T13:06:00Z">
        <w:r>
          <w:t>，该</w:t>
        </w:r>
      </w:ins>
      <w:ins w:id="134" w:author="Adam Scott" w:date="2016-04-21T13:07:00Z">
        <w:r>
          <w:t>语义</w:t>
        </w:r>
      </w:ins>
      <w:ins w:id="135" w:author="Adam Scott" w:date="2016-04-21T13:06:00Z">
        <w:r>
          <w:t>体系包含了概念语义项以及</w:t>
        </w:r>
      </w:ins>
      <w:ins w:id="136" w:author="Adam Scott" w:date="2016-04-21T13:07:00Z">
        <w:r>
          <w:t>概念</w:t>
        </w:r>
      </w:ins>
      <w:ins w:id="137" w:author="Adam Scott" w:date="2016-04-21T13:06:00Z">
        <w:r>
          <w:t>语义项之间的上下</w:t>
        </w:r>
        <w:r>
          <w:rPr>
            <w:rFonts w:hint="eastAsia"/>
          </w:rPr>
          <w:t>位关系</w:t>
        </w:r>
      </w:ins>
      <w:ins w:id="138" w:author="Adam Scott" w:date="2016-04-21T13:07:00Z">
        <w:r>
          <w:t>，</w:t>
        </w:r>
        <w:r>
          <w:rPr>
            <w:rFonts w:hint="eastAsia"/>
          </w:rPr>
          <w:t>在</w:t>
        </w:r>
        <w:r>
          <w:t>语义项的构建过程中</w:t>
        </w:r>
      </w:ins>
      <w:ins w:id="139" w:author="Adam Scott" w:date="2016-04-21T13:08:00Z">
        <w:r>
          <w:t>提出了“情感丰富度权值”和“语义频率权值”</w:t>
        </w:r>
        <w:r>
          <w:rPr>
            <w:rFonts w:hint="eastAsia"/>
          </w:rPr>
          <w:t>实现</w:t>
        </w:r>
        <w:r>
          <w:t>了对</w:t>
        </w:r>
      </w:ins>
      <w:del w:id="140" w:author="Adam Scott" w:date="2016-04-21T13:07:00Z">
        <w:r w:rsidDel="00892B5C">
          <w:delText>并</w:delText>
        </w:r>
      </w:del>
      <w:ins w:id="141" w:author="Adam Scott" w:date="2016-04-21T13:08:00Z">
        <w:r>
          <w:rPr>
            <w:rFonts w:hint="eastAsia"/>
          </w:rPr>
          <w:t>概念语义</w:t>
        </w:r>
        <w:r>
          <w:t>体系的筛选。</w:t>
        </w:r>
      </w:ins>
      <w:ins w:id="142" w:author="Adam Scott" w:date="2016-04-21T13:09:00Z">
        <w:r>
          <w:rPr>
            <w:rFonts w:hint="eastAsia"/>
          </w:rPr>
          <w:t>筛选过程</w:t>
        </w:r>
        <w:r>
          <w:t>综合考虑了1）</w:t>
        </w:r>
        <w:r>
          <w:rPr>
            <w:rFonts w:hint="eastAsia"/>
          </w:rPr>
          <w:t>概念语义的</w:t>
        </w:r>
        <w:r>
          <w:t>情感丰富度2）</w:t>
        </w:r>
        <w:r>
          <w:rPr>
            <w:rFonts w:hint="eastAsia"/>
          </w:rPr>
          <w:t>概念</w:t>
        </w:r>
      </w:ins>
      <w:ins w:id="143" w:author="Adam Scott" w:date="2016-04-21T13:10:00Z">
        <w:r>
          <w:t>语义在 GIF</w:t>
        </w:r>
        <w:r>
          <w:rPr>
            <w:rFonts w:hint="eastAsia"/>
          </w:rPr>
          <w:t xml:space="preserve"> 视频</w:t>
        </w:r>
        <w:r>
          <w:t>出现的频率。</w:t>
        </w:r>
      </w:ins>
      <w:ins w:id="144" w:author="Adam Scott" w:date="2016-04-21T13:18:00Z">
        <w:r>
          <w:t>概念语义体系的上下</w:t>
        </w:r>
        <w:r>
          <w:rPr>
            <w:rFonts w:hint="eastAsia"/>
          </w:rPr>
          <w:t>位关系</w:t>
        </w:r>
      </w:ins>
      <w:ins w:id="145" w:author="Adam Scott" w:date="2016-04-21T13:19:00Z">
        <w:r>
          <w:t>也可以为概念语义的检测提供帮助，</w:t>
        </w:r>
      </w:ins>
      <w:ins w:id="146" w:author="Adam Scott" w:date="2016-04-21T13:10:00Z">
        <w:r>
          <w:rPr>
            <w:rFonts w:hint="eastAsia"/>
          </w:rPr>
          <w:t>实验结果</w:t>
        </w:r>
        <w:r>
          <w:t>表明使用我们提出的概念</w:t>
        </w:r>
      </w:ins>
      <w:ins w:id="147" w:author="Adam Scott" w:date="2016-04-21T13:11:00Z">
        <w:r>
          <w:t>语义体系</w:t>
        </w:r>
      </w:ins>
      <w:ins w:id="148" w:author="Adam Scott" w:date="2016-04-21T13:12:00Z">
        <w:r>
          <w:rPr>
            <w:rFonts w:hint="eastAsia"/>
          </w:rPr>
          <w:t>可以</w:t>
        </w:r>
        <w:r>
          <w:t>有效</w:t>
        </w:r>
        <w:r>
          <w:rPr>
            <w:rFonts w:hint="eastAsia"/>
          </w:rPr>
          <w:t>提高</w:t>
        </w:r>
        <w:r>
          <w:t>GIF</w:t>
        </w:r>
      </w:ins>
      <w:ins w:id="149" w:author="Adam Scott" w:date="2016-04-21T13:13:00Z">
        <w:r>
          <w:rPr>
            <w:rFonts w:hint="eastAsia"/>
          </w:rPr>
          <w:t xml:space="preserve"> 视频情感</w:t>
        </w:r>
        <w:r>
          <w:t>分析的准确率。</w:t>
        </w:r>
      </w:ins>
      <w:del w:id="150" w:author="Adam Scott" w:date="2016-04-21T13:08:00Z">
        <w:r w:rsidDel="00892B5C">
          <w:delText>提出“情感对”的概念。</w:delText>
        </w:r>
      </w:del>
    </w:p>
    <w:p w14:paraId="13CC881D" w14:textId="36CC4709" w:rsidR="00287A62" w:rsidRDefault="00287A62" w:rsidP="00604CA2">
      <w:pPr>
        <w:pStyle w:val="a"/>
      </w:pPr>
      <w:r>
        <w:rPr>
          <w:rFonts w:hint="eastAsia"/>
        </w:rPr>
        <w:t>在本章</w:t>
      </w:r>
      <w:r>
        <w:t>中，</w:t>
      </w:r>
      <w:r>
        <w:rPr>
          <w:rFonts w:hint="eastAsia"/>
        </w:rPr>
        <w:t>我们</w:t>
      </w:r>
      <w:r>
        <w:t>首先比较了常见的时序模型构建方法，</w:t>
      </w:r>
      <w:r w:rsidR="006F31A2">
        <w:t>之后，</w:t>
      </w:r>
      <w:r>
        <w:rPr>
          <w:rFonts w:hint="eastAsia"/>
        </w:rPr>
        <w:t>提出</w:t>
      </w:r>
      <w:r>
        <w:t>了</w:t>
      </w:r>
      <w:r>
        <w:rPr>
          <w:rFonts w:hint="eastAsia"/>
        </w:rPr>
        <w:t>一个</w:t>
      </w:r>
      <w:r>
        <w:t xml:space="preserve"> GIF</w:t>
      </w:r>
      <w:r>
        <w:rPr>
          <w:rFonts w:hint="eastAsia"/>
        </w:rPr>
        <w:t xml:space="preserve"> 情感分析</w:t>
      </w:r>
      <w:r>
        <w:t>时序模型—“情感对序列”</w:t>
      </w:r>
      <w:r>
        <w:rPr>
          <w:rFonts w:hint="eastAsia"/>
        </w:rPr>
        <w:t>模型</w:t>
      </w:r>
      <w:r>
        <w:t>。</w:t>
      </w:r>
      <w:r w:rsidR="006F31A2">
        <w:t>并</w:t>
      </w:r>
      <w:r>
        <w:t>通过实验</w:t>
      </w:r>
      <w:r>
        <w:rPr>
          <w:rFonts w:hint="eastAsia"/>
        </w:rPr>
        <w:t>评估</w:t>
      </w:r>
      <w:r>
        <w:t>了</w:t>
      </w:r>
      <w:r>
        <w:rPr>
          <w:rFonts w:hint="eastAsia"/>
        </w:rPr>
        <w:t>该</w:t>
      </w:r>
      <w:r>
        <w:t>时序模型的效率，</w:t>
      </w:r>
      <w:r w:rsidR="006F31A2">
        <w:t>最后</w:t>
      </w:r>
      <w:r>
        <w:t>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151" w:name="_Toc448479893"/>
      <w:bookmarkStart w:id="152" w:name="_Toc449012386"/>
      <w:r w:rsidRPr="00D6539E">
        <w:rPr>
          <w:rFonts w:hint="eastAsia"/>
        </w:rPr>
        <w:t xml:space="preserve">4.1 </w:t>
      </w:r>
      <w:r w:rsidRPr="00D6539E">
        <w:t>情感分析领域常见时间序列</w:t>
      </w:r>
      <w:r w:rsidRPr="00D6539E">
        <w:rPr>
          <w:rFonts w:hint="eastAsia"/>
        </w:rPr>
        <w:t>分析</w:t>
      </w:r>
      <w:r w:rsidRPr="00D6539E">
        <w:t>方法</w:t>
      </w:r>
      <w:bookmarkEnd w:id="151"/>
      <w:bookmarkEnd w:id="152"/>
    </w:p>
    <w:p w14:paraId="72E22F35" w14:textId="77777777" w:rsidR="00287A62" w:rsidRDefault="00287A62" w:rsidP="00287A62">
      <w:pPr>
        <w:rPr>
          <w:rFonts w:ascii="SimSun" w:eastAsia="SimSun" w:hAnsi="SimSun" w:cs="SimSun"/>
        </w:rPr>
      </w:pPr>
    </w:p>
    <w:p w14:paraId="6839F80F" w14:textId="77777777" w:rsidR="00295E32" w:rsidRDefault="00295E32" w:rsidP="00295E32">
      <w:pPr>
        <w:pStyle w:val="a"/>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工作在处理视频时序信息时有</w:t>
      </w:r>
      <w:r>
        <w:rPr>
          <w:rFonts w:hint="eastAsia"/>
        </w:rPr>
        <w:t>两种</w:t>
      </w:r>
      <w:r>
        <w:t>方式：</w:t>
      </w:r>
    </w:p>
    <w:p w14:paraId="12EE35DD" w14:textId="77777777" w:rsidR="00295E32" w:rsidRDefault="00295E32" w:rsidP="00295E32">
      <w:pPr>
        <w:pStyle w:val="a"/>
      </w:pPr>
      <w:r>
        <w:rPr>
          <w:rFonts w:hint="eastAsia"/>
        </w:rPr>
        <w:t>第一</w:t>
      </w:r>
      <w:r>
        <w:t>种、</w:t>
      </w:r>
      <w:r>
        <w:rPr>
          <w:rFonts w:hint="eastAsia"/>
        </w:rPr>
        <w:t>基于向量</w:t>
      </w:r>
      <w:r>
        <w:t>拼接的时序信息处理方式。</w:t>
      </w:r>
      <w:r>
        <w:rPr>
          <w:rFonts w:hint="eastAsia"/>
        </w:rPr>
        <w:t>该</w:t>
      </w:r>
      <w:r>
        <w:t>方式</w:t>
      </w:r>
      <w:r>
        <w:rPr>
          <w:rFonts w:hint="eastAsia"/>
        </w:rPr>
        <w:t>将</w:t>
      </w:r>
      <w:r>
        <w:t xml:space="preserve"> GIF 各个</w:t>
      </w:r>
      <w:r>
        <w:rPr>
          <w:rFonts w:hint="eastAsia"/>
        </w:rPr>
        <w:t>视频帧</w:t>
      </w:r>
      <w:r>
        <w:t>的概念语义信息</w:t>
      </w:r>
      <w:r>
        <w:rPr>
          <w:rFonts w:hint="eastAsia"/>
        </w:rPr>
        <w:t>直接</w:t>
      </w:r>
      <w:r>
        <w:t>拼成一个长向量</w:t>
      </w:r>
    </w:p>
    <w:p w14:paraId="0C3A1D4F" w14:textId="15D1655D" w:rsidR="00295E32" w:rsidRDefault="00295E32" w:rsidP="00002C81">
      <w:pPr>
        <w:pStyle w:val="a"/>
      </w:pPr>
      <w:r>
        <w:t>第二种、</w:t>
      </w:r>
      <w:r>
        <w:rPr>
          <w:rFonts w:hint="eastAsia"/>
        </w:rPr>
        <w:t>基于</w:t>
      </w:r>
      <w:r>
        <w:t>词袋模型的时序信息处理方式。</w:t>
      </w:r>
      <w:r>
        <w:rPr>
          <w:rFonts w:hint="eastAsia"/>
        </w:rPr>
        <w:t>使用</w:t>
      </w:r>
      <w:r>
        <w:t>Bag of Words</w:t>
      </w:r>
      <w:r>
        <w:rPr>
          <w:rFonts w:hint="eastAsia"/>
        </w:rPr>
        <w:t>模型</w:t>
      </w:r>
      <w:r>
        <w:t>，</w:t>
      </w:r>
      <w:r>
        <w:rPr>
          <w:rFonts w:hint="eastAsia"/>
        </w:rPr>
        <w:t>该方法</w:t>
      </w:r>
      <w:r>
        <w:t>虽然</w:t>
      </w:r>
      <w:r>
        <w:rPr>
          <w:rFonts w:hint="eastAsia"/>
        </w:rPr>
        <w:t>对</w:t>
      </w:r>
      <w:r>
        <w:t>时序信息</w:t>
      </w:r>
      <w:r>
        <w:rPr>
          <w:rFonts w:hint="eastAsia"/>
        </w:rPr>
        <w:t>可以处理得到</w:t>
      </w:r>
      <w:r>
        <w:t>一个统一的向量表示，</w:t>
      </w:r>
      <w:r>
        <w:rPr>
          <w:rFonts w:hint="eastAsia"/>
        </w:rPr>
        <w:t>但是</w:t>
      </w:r>
      <w:r>
        <w:t>事实上它</w:t>
      </w:r>
      <w:r>
        <w:rPr>
          <w:rFonts w:hint="eastAsia"/>
        </w:rPr>
        <w:t>忽略</w:t>
      </w:r>
      <w:r>
        <w:t>不同视频帧之间的时序关系。两种处理方式的示意图见图4.1。</w:t>
      </w:r>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lastRenderedPageBreak/>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1">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66E8DEFC" w:rsidR="00287A62" w:rsidRDefault="00287A62" w:rsidP="0079101F">
      <w:pPr>
        <w:pStyle w:val="a4"/>
      </w:pPr>
      <w:r>
        <w:rPr>
          <w:rFonts w:hint="eastAsia"/>
        </w:rPr>
        <w:t>图</w:t>
      </w:r>
      <w:r>
        <w:t>4.1</w:t>
      </w:r>
      <w:r>
        <w:t>，</w:t>
      </w:r>
      <w:r>
        <w:t xml:space="preserve"> </w:t>
      </w:r>
      <w:r>
        <w:rPr>
          <w:rFonts w:hint="eastAsia"/>
        </w:rPr>
        <w:t>处理</w:t>
      </w:r>
      <w:r>
        <w:t>时序信息的两种</w:t>
      </w:r>
      <w:r w:rsidR="00295E32">
        <w:t>方式</w:t>
      </w:r>
    </w:p>
    <w:p w14:paraId="3EEA33DF" w14:textId="77777777" w:rsidR="00287A62" w:rsidRDefault="00287A62" w:rsidP="00287A62">
      <w:pPr>
        <w:rPr>
          <w:rFonts w:ascii="SimSun" w:eastAsia="SimSun" w:hAnsi="SimSun" w:cs="SimSun"/>
        </w:rPr>
      </w:pPr>
    </w:p>
    <w:p w14:paraId="4614B329" w14:textId="5CAB2610" w:rsidR="00295E32" w:rsidRDefault="00287A62" w:rsidP="005E5860">
      <w:pPr>
        <w:pStyle w:val="a"/>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w:t>
      </w:r>
      <w:r w:rsidR="00295E32">
        <w:t>基于向量拼接的处理方式。</w:t>
      </w:r>
      <w:r>
        <w:t>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r w:rsidR="00295E32">
        <w:t>又</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w:t>
      </w:r>
    </w:p>
    <w:p w14:paraId="661B40F3" w14:textId="2CE023D5" w:rsidR="00287A62" w:rsidRDefault="00287A62" w:rsidP="005E5860">
      <w:pPr>
        <w:pStyle w:val="a"/>
      </w:pPr>
      <w:r>
        <w:t>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w:t>
      </w:r>
      <w:r w:rsidR="00ED2936">
        <w:t>事实</w:t>
      </w:r>
      <w:r>
        <w:t>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6FD6FFA1" w:rsidR="00287A62" w:rsidRPr="00D77877" w:rsidRDefault="00287A62" w:rsidP="0079101F">
      <w:pPr>
        <w:pStyle w:val="a0"/>
      </w:pPr>
      <w:bookmarkStart w:id="153" w:name="_Toc448479894"/>
      <w:bookmarkStart w:id="154" w:name="_Toc449012387"/>
      <w:r w:rsidRPr="00D77877">
        <w:rPr>
          <w:rFonts w:hint="eastAsia"/>
        </w:rPr>
        <w:t>4.2 情感对</w:t>
      </w:r>
      <w:r w:rsidRPr="00D77877">
        <w:t>序列</w:t>
      </w:r>
      <w:bookmarkEnd w:id="153"/>
      <w:bookmarkEnd w:id="154"/>
    </w:p>
    <w:p w14:paraId="5A20D19D" w14:textId="77777777" w:rsidR="00287A62" w:rsidRDefault="00287A62" w:rsidP="00287A62">
      <w:pPr>
        <w:rPr>
          <w:rFonts w:ascii="SimSun" w:eastAsia="SimSun" w:hAnsi="SimSun" w:cs="SimSun"/>
        </w:rPr>
      </w:pPr>
    </w:p>
    <w:p w14:paraId="49ACC85C" w14:textId="0FF24BE5" w:rsidR="004B7FC7" w:rsidRDefault="00C67A00" w:rsidP="00C67A00">
      <w:pPr>
        <w:pStyle w:val="a"/>
      </w:pPr>
      <w:r>
        <w:t>由于现有的两种时序信息处理方式的不足，</w:t>
      </w:r>
      <w:r>
        <w:rPr>
          <w:rFonts w:hint="eastAsia"/>
        </w:rPr>
        <w:t>我们设计</w:t>
      </w:r>
      <w:r>
        <w:t>了一个 GIF</w:t>
      </w:r>
      <w:r>
        <w:rPr>
          <w:rFonts w:hint="eastAsia"/>
        </w:rPr>
        <w:t xml:space="preserve"> 情感分析</w:t>
      </w:r>
      <w:r>
        <w:t>时序模型—“</w:t>
      </w:r>
      <w:r>
        <w:rPr>
          <w:rFonts w:hint="eastAsia"/>
        </w:rPr>
        <w:t>情感对</w:t>
      </w:r>
      <w:r>
        <w:t>序列”，试图通过将时序信息形式化为概念语义的</w:t>
      </w:r>
      <w:r>
        <w:rPr>
          <w:rFonts w:hint="eastAsia"/>
        </w:rPr>
        <w:t>有序</w:t>
      </w:r>
      <w:r>
        <w:t>链表来解决时序问题。顾名思义，</w:t>
      </w:r>
      <w:r>
        <w:rPr>
          <w:rFonts w:hint="eastAsia"/>
        </w:rPr>
        <w:t>一个</w:t>
      </w:r>
      <w:r>
        <w:t>“情感对序列”是</w:t>
      </w:r>
      <w:r>
        <w:rPr>
          <w:rFonts w:hint="eastAsia"/>
        </w:rPr>
        <w:t>一</w:t>
      </w:r>
      <w:r>
        <w:t>组“情感对”</w:t>
      </w:r>
      <w:r>
        <w:rPr>
          <w:rFonts w:hint="eastAsia"/>
        </w:rPr>
        <w:t>构成</w:t>
      </w:r>
      <w:r>
        <w:t>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w:t>
      </w:r>
      <w:r w:rsidR="00093BD4">
        <w:t>。</w:t>
      </w:r>
    </w:p>
    <w:p w14:paraId="21715EFE" w14:textId="77777777" w:rsidR="00730306" w:rsidRPr="00093BD4" w:rsidRDefault="00730306" w:rsidP="00C67A00">
      <w:pPr>
        <w:pStyle w:val="a"/>
      </w:pPr>
      <m:oMathPara>
        <m:oMath>
          <m:r>
            <w:rPr>
              <w:rFonts w:ascii="Cambria Math" w:hAnsi="Cambria Math"/>
            </w:rPr>
            <m:t>Senti</m:t>
          </m:r>
          <m:r>
            <w:rPr>
              <w:rFonts w:ascii="Cambria Math" w:hAnsi="Cambria Math" w:cs="Cambria Math"/>
            </w:rPr>
            <m:t>Pair Sequence =</m:t>
          </m:r>
          <m:d>
            <m:dPr>
              <m:begChr m:val="（"/>
              <m:endChr m:val="）"/>
              <m:ctrlPr>
                <w:rPr>
                  <w:rFonts w:ascii="Cambria Math" w:hAnsi="Cambria Math" w:cs="Cambria Math"/>
                </w:rPr>
              </m:ctrlPr>
            </m:dPr>
            <m:e>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1</m:t>
                  </m:r>
                </m:sub>
              </m:sSub>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n</m:t>
                  </m:r>
                </m:sub>
              </m:sSub>
            </m:e>
          </m:d>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i</m:t>
              </m:r>
            </m:sub>
          </m:sSub>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ANP,VNP</m:t>
              </m:r>
            </m:e>
          </m:d>
        </m:oMath>
      </m:oMathPara>
    </w:p>
    <w:p w14:paraId="08B4561A" w14:textId="28553713" w:rsidR="004B7FC7" w:rsidRPr="007432BB" w:rsidRDefault="00BD3580" w:rsidP="00093BD4">
      <w:pPr>
        <w:pStyle w:val="a"/>
        <w:ind w:firstLine="0"/>
        <w:rPr>
          <w:rFonts w:cs="Cambria Math"/>
        </w:rPr>
      </w:pPr>
      <m:oMathPara>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r>
            <w:rPr>
              <w:rFonts w:ascii="Cambria Math" w:hAnsi="Cambria Math" w:cs="Cambria Math"/>
            </w:rPr>
            <m:t>&lt;Time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j</m:t>
                  </m:r>
                </m:sub>
              </m:sSub>
            </m:e>
          </m:d>
          <m:r>
            <w:rPr>
              <w:rFonts w:ascii="Cambria Math" w:hAnsi="Cambria Math" w:cs="Cambria Math"/>
            </w:rPr>
            <m:t>, i&lt;j</m:t>
          </m:r>
        </m:oMath>
      </m:oMathPara>
    </w:p>
    <w:p w14:paraId="7F514768" w14:textId="0FF05688" w:rsidR="00C67A00" w:rsidRDefault="00093BD4" w:rsidP="00093BD4">
      <w:pPr>
        <w:pStyle w:val="a"/>
        <w:ind w:firstLine="0"/>
      </w:pPr>
      <w:r>
        <w:t>上式</w:t>
      </w:r>
      <w:del w:id="155" w:author="Adam Scott" w:date="2016-04-21T12:34:00Z">
        <w:r w:rsidDel="00093BD4">
          <w:rPr>
            <w:rFonts w:hint="eastAsia"/>
          </w:rPr>
          <w:delText>展示</w:delText>
        </w:r>
        <w:r w:rsidDel="00093BD4">
          <w:delText>的</w:delText>
        </w:r>
      </w:del>
      <w:r>
        <w:t>是一个</w:t>
      </w:r>
      <w:ins w:id="156" w:author="Adam Scott" w:date="2016-04-21T12:34:00Z">
        <w:r>
          <w:t>情感对序列的时序表达，</w:t>
        </w:r>
      </w:ins>
      <m:oMath>
        <m:sSub>
          <m:sSubPr>
            <m:ctrlPr>
              <w:ins w:id="157" w:author="Adam Scott" w:date="2016-04-21T12:35:00Z">
                <w:rPr>
                  <w:rFonts w:ascii="Cambria Math" w:hAnsi="Cambria Math"/>
                  <w:i/>
                </w:rPr>
              </w:ins>
            </m:ctrlPr>
          </m:sSubPr>
          <m:e>
            <w:ins w:id="158" w:author="Adam Scott" w:date="2016-04-21T12:35:00Z">
              <m:r>
                <w:rPr>
                  <w:rFonts w:ascii="Cambria Math" w:hAnsi="Cambria Math"/>
                </w:rPr>
                <m:t>SentE</m:t>
              </m:r>
            </w:ins>
          </m:e>
          <m:sub>
            <w:ins w:id="159" w:author="Adam Scott" w:date="2016-04-21T12:35:00Z">
              <m:r>
                <w:rPr>
                  <w:rFonts w:ascii="Cambria Math" w:hAnsi="Cambria Math"/>
                </w:rPr>
                <m:t>i</m:t>
              </m:r>
            </w:ins>
          </m:sub>
        </m:sSub>
      </m:oMath>
      <w:ins w:id="160" w:author="Adam Scott" w:date="2016-04-21T12:35:00Z">
        <w:r w:rsidR="00865FC4">
          <w:t>代表</w:t>
        </w:r>
      </w:ins>
      <w:ins w:id="161" w:author="Adam Scott" w:date="2016-04-21T12:36:00Z">
        <w:r w:rsidR="00865FC4">
          <w:t>情感对序列中第</w:t>
        </w:r>
        <m:oMath>
          <m:r>
            <w:rPr>
              <w:rFonts w:ascii="Cambria Math" w:hAnsi="Cambria Math" w:cs="Cambria Math"/>
            </w:rPr>
            <m:t>i</m:t>
          </m:r>
        </m:oMath>
        <w:r w:rsidR="00865FC4">
          <w:t>个情感对；</w:t>
        </w:r>
      </w:ins>
      <w:ins w:id="162" w:author="Adam Scott" w:date="2016-04-21T12:37:00Z">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oMath>
        <w:r w:rsidR="00865FC4">
          <w:t>表示该情感对在 GIF</w:t>
        </w:r>
        <w:r w:rsidR="00865FC4">
          <w:rPr>
            <w:rFonts w:hint="eastAsia"/>
          </w:rPr>
          <w:t xml:space="preserve"> 视频中</w:t>
        </w:r>
        <w:r w:rsidR="00865FC4">
          <w:t>出现</w:t>
        </w:r>
        <w:r w:rsidR="00865FC4">
          <w:rPr>
            <w:rFonts w:hint="eastAsia"/>
          </w:rPr>
          <w:t>的时刻</w:t>
        </w:r>
        <w:r w:rsidR="00865FC4">
          <w:t>；</w:t>
        </w:r>
      </w:ins>
      <w:ins w:id="163" w:author="Adam Scott" w:date="2016-04-21T12:36:00Z">
        <w:r w:rsidR="00865FC4">
          <w:rPr>
            <w:rFonts w:hint="eastAsia"/>
          </w:rPr>
          <w:t>当</w:t>
        </w:r>
        <m:oMath>
          <m:r>
            <w:rPr>
              <w:rFonts w:ascii="Cambria Math" w:hAnsi="Cambria Math" w:cs="Cambria Math"/>
            </w:rPr>
            <m:t>i&lt;j</m:t>
          </m:r>
        </m:oMath>
        <w:r w:rsidR="00865FC4">
          <w:t xml:space="preserve"> </w:t>
        </w:r>
        <w:r w:rsidR="00865FC4">
          <w:rPr>
            <w:rFonts w:hint="eastAsia"/>
          </w:rPr>
          <w:t>时，</w:t>
        </w:r>
      </w:ins>
      <w:ins w:id="164" w:author="Adam Scott" w:date="2016-04-21T12:37:00Z">
        <w:r w:rsidR="00865FC4">
          <w:t>第</w:t>
        </w:r>
        <m:oMath>
          <m:r>
            <w:rPr>
              <w:rFonts w:ascii="Cambria Math" w:hAnsi="Cambria Math" w:cs="Cambria Math"/>
            </w:rPr>
            <m:t>i</m:t>
          </m:r>
        </m:oMath>
        <w:r w:rsidR="00865FC4">
          <w:t>个情感对</w:t>
        </w:r>
      </w:ins>
      <w:ins w:id="165" w:author="Adam Scott" w:date="2016-04-21T12:38:00Z">
        <w:r w:rsidR="00865FC4">
          <w:t>出现</w:t>
        </w:r>
        <w:r w:rsidR="00865FC4">
          <w:lastRenderedPageBreak/>
          <w:t>在第</w:t>
        </w:r>
        <m:oMath>
          <m:r>
            <w:rPr>
              <w:rFonts w:ascii="Cambria Math" w:hAnsi="Cambria Math"/>
            </w:rPr>
            <m:t>j</m:t>
          </m:r>
        </m:oMath>
        <w:r w:rsidR="00865FC4">
          <w:t>个情感对</w:t>
        </w:r>
        <w:r w:rsidR="00865FC4">
          <w:rPr>
            <w:rFonts w:hint="eastAsia"/>
          </w:rPr>
          <w:t>之前</w:t>
        </w:r>
        <w:r w:rsidR="00865FC4">
          <w:t>。</w:t>
        </w:r>
      </w:ins>
      <w:r w:rsidR="00C67A00">
        <w:t>下图显示了一个典型的</w:t>
      </w:r>
      <w:r w:rsidR="00C67A00">
        <w:rPr>
          <w:rFonts w:hint="eastAsia"/>
        </w:rPr>
        <w:t>情感对</w:t>
      </w:r>
      <w:r w:rsidR="00C67A00">
        <w:t>序列：</w:t>
      </w:r>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2"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A2F458D" w14:textId="1164373D" w:rsidR="001B4A2E" w:rsidRDefault="001B4A2E" w:rsidP="001B4A2E">
      <w:pPr>
        <w:pStyle w:val="a"/>
      </w:pPr>
      <w:r>
        <w:rPr>
          <w:rFonts w:hint="eastAsia"/>
        </w:rPr>
        <w:t>如图</w:t>
      </w:r>
      <w:r>
        <w:t>4.2</w:t>
      </w:r>
      <w:r>
        <w:rPr>
          <w:rFonts w:hint="eastAsia"/>
        </w:rPr>
        <w:t>所示</w:t>
      </w:r>
      <w:r>
        <w:t>，</w:t>
      </w:r>
      <w:r>
        <w:rPr>
          <w:rFonts w:hint="eastAsia"/>
        </w:rPr>
        <w:t>GIF 视频</w:t>
      </w:r>
      <w:r>
        <w:t>的内容为一个小女孩的情绪变化过程。在第一帧中呈现的是一个可爱的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Girl”（可爱的女孩），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对（VNP） </w:t>
      </w:r>
      <w:r>
        <w:rPr>
          <w:rFonts w:hint="eastAsia"/>
        </w:rPr>
        <w:t>的</w:t>
      </w:r>
      <w:r>
        <w:t>形式描述为“G</w:t>
      </w:r>
      <w:r>
        <w:rPr>
          <w:rFonts w:hint="eastAsia"/>
        </w:rPr>
        <w:t>irl</w:t>
      </w:r>
      <w:r>
        <w:t xml:space="preserve"> Frown”（女孩皱眉）， </w:t>
      </w:r>
      <w:r>
        <w:rPr>
          <w:rFonts w:hint="eastAsia"/>
        </w:rPr>
        <w:t>在</w:t>
      </w:r>
      <w:r>
        <w:t>第四帧中，</w:t>
      </w:r>
      <w:r>
        <w:rPr>
          <w:rFonts w:hint="eastAsia"/>
        </w:rPr>
        <w:t>小女孩</w:t>
      </w:r>
      <w:r>
        <w:t>呈现出一个抓狂的咆哮动作，</w:t>
      </w:r>
      <w:r>
        <w:rPr>
          <w:rFonts w:hint="eastAsia"/>
        </w:rPr>
        <w:t>该</w:t>
      </w:r>
      <w:r>
        <w:t>动作被“情感对”检测器捕捉到</w:t>
      </w:r>
      <w:r>
        <w:rPr>
          <w:rFonts w:hint="eastAsia"/>
        </w:rPr>
        <w:t>并</w:t>
      </w:r>
      <w:r>
        <w:t>使用 “Girl Shout”（女孩咆哮）</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出现的概念语义进行建模。因此，下面的实验部分</w:t>
      </w:r>
      <w:r>
        <w:rPr>
          <w:rFonts w:hint="eastAsia"/>
        </w:rPr>
        <w:t>在描述</w:t>
      </w:r>
      <w:r>
        <w:t>整个视频概念语义时序变化</w:t>
      </w:r>
      <w:r>
        <w:rPr>
          <w:rFonts w:hint="eastAsia"/>
        </w:rPr>
        <w:t>时</w:t>
      </w:r>
      <w:r>
        <w:t>，</w:t>
      </w:r>
      <w:r>
        <w:rPr>
          <w:rFonts w:hint="eastAsia"/>
        </w:rPr>
        <w:t>我们</w:t>
      </w:r>
      <w:r>
        <w:t>使用了“情感对序列”作为基本的概念语义描述单元。“</w:t>
      </w:r>
      <w:r>
        <w:rPr>
          <w:rFonts w:hint="eastAsia"/>
        </w:rPr>
        <w:t>情感对</w:t>
      </w:r>
      <w:r>
        <w:t>序列”中各个“情感对”</w:t>
      </w:r>
      <w:r>
        <w:rPr>
          <w:rFonts w:hint="eastAsia"/>
        </w:rPr>
        <w:t>则由</w:t>
      </w:r>
      <w:r>
        <w:t>第三章中</w:t>
      </w:r>
      <w:r>
        <w:rPr>
          <w:rFonts w:hint="eastAsia"/>
        </w:rPr>
        <w:t>介绍</w:t>
      </w:r>
      <w:r>
        <w:t>的检测器负责检测。</w:t>
      </w:r>
    </w:p>
    <w:p w14:paraId="682E91CA" w14:textId="229BC6C5" w:rsidR="00733B2F" w:rsidRDefault="00733B2F" w:rsidP="001B4A2E">
      <w:pPr>
        <w:pStyle w:val="a"/>
      </w:pPr>
      <w:r>
        <w:t>对于图4.2</w:t>
      </w:r>
      <w:r>
        <w:rPr>
          <w:rFonts w:hint="eastAsia"/>
        </w:rPr>
        <w:t>中</w:t>
      </w:r>
      <w:r>
        <w:t>的 GIF</w:t>
      </w:r>
      <w:r>
        <w:rPr>
          <w:rFonts w:hint="eastAsia"/>
        </w:rPr>
        <w:t xml:space="preserve"> 视频，情感对序列</w:t>
      </w:r>
      <w:r>
        <w:t>如下：</w:t>
      </w:r>
    </w:p>
    <w:p w14:paraId="326D351F" w14:textId="50415349" w:rsidR="00733B2F" w:rsidRDefault="000355AC" w:rsidP="00B36700">
      <w:pPr>
        <w:pStyle w:val="a"/>
      </w:pPr>
      <m:oMathPara>
        <m:oMath>
          <m:r>
            <w:rPr>
              <w:rFonts w:ascii="Cambria Math" w:hAnsi="Cambria Math"/>
            </w:rPr>
            <m:t>(Lovely Girl, Innocent Girl,Girl Frown,Girl Shout)</m:t>
          </m:r>
        </m:oMath>
      </m:oMathPara>
    </w:p>
    <w:p w14:paraId="44E4C487" w14:textId="77777777" w:rsidR="00287A62" w:rsidRDefault="00287A62" w:rsidP="00287A62">
      <w:pPr>
        <w:rPr>
          <w:rFonts w:ascii="SimSun" w:eastAsia="SimSun" w:hAnsi="SimSun" w:cs="SimSun"/>
        </w:rPr>
      </w:pPr>
    </w:p>
    <w:p w14:paraId="175441C4" w14:textId="7FE84E56" w:rsidR="00287A62" w:rsidRPr="002C71BF" w:rsidRDefault="00287A62" w:rsidP="002A66E1">
      <w:pPr>
        <w:pStyle w:val="a0"/>
      </w:pPr>
      <w:bookmarkStart w:id="166" w:name="_Toc448479895"/>
      <w:bookmarkStart w:id="167" w:name="_Toc449012388"/>
      <w:r w:rsidRPr="002C71BF">
        <w:t xml:space="preserve">4.3 </w:t>
      </w:r>
      <w:r w:rsidR="00B5373F">
        <w:t>基于情感对序列的 GIF</w:t>
      </w:r>
      <w:r w:rsidR="00B5373F">
        <w:rPr>
          <w:rFonts w:hint="eastAsia"/>
        </w:rPr>
        <w:t xml:space="preserve"> 情感</w:t>
      </w:r>
      <w:r w:rsidR="00A45630">
        <w:rPr>
          <w:rFonts w:hint="eastAsia"/>
        </w:rPr>
        <w:t>时序</w:t>
      </w:r>
      <w:r w:rsidR="00B5373F">
        <w:rPr>
          <w:rFonts w:hint="eastAsia"/>
        </w:rPr>
        <w:t>分析模型</w:t>
      </w:r>
      <w:bookmarkEnd w:id="166"/>
      <w:bookmarkEnd w:id="167"/>
    </w:p>
    <w:p w14:paraId="166BC410" w14:textId="77777777" w:rsidR="00287A62" w:rsidRDefault="00287A62" w:rsidP="00287A62">
      <w:pPr>
        <w:rPr>
          <w:rFonts w:ascii="SimSun" w:eastAsia="SimSun" w:hAnsi="SimSun" w:cs="SimSun"/>
        </w:rPr>
      </w:pPr>
    </w:p>
    <w:p w14:paraId="3F4D54B5" w14:textId="182246D4" w:rsidR="00287A62" w:rsidRDefault="00287A62" w:rsidP="005E5860">
      <w:pPr>
        <w:pStyle w:val="a"/>
      </w:pPr>
      <w:r>
        <w:rPr>
          <w:rFonts w:hint="eastAsia"/>
        </w:rPr>
        <w:t>上文提到</w:t>
      </w:r>
      <w:r>
        <w:t>，</w:t>
      </w:r>
      <w:r>
        <w:rPr>
          <w:rFonts w:hint="eastAsia"/>
        </w:rPr>
        <w:t>为了</w:t>
      </w:r>
      <w:r>
        <w:t>解决</w:t>
      </w:r>
      <w:r w:rsidR="000A05D4">
        <w:t xml:space="preserve"> </w:t>
      </w:r>
      <w:r>
        <w:t xml:space="preserve">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4C02C06D" w:rsidR="00287A62" w:rsidRPr="002C71BF" w:rsidRDefault="00287A62" w:rsidP="002A66E1">
      <w:pPr>
        <w:pStyle w:val="a2"/>
      </w:pPr>
      <w:bookmarkStart w:id="168" w:name="_Toc448479896"/>
      <w:bookmarkStart w:id="169" w:name="_Toc449012389"/>
      <w:r w:rsidRPr="002C71BF">
        <w:rPr>
          <w:rFonts w:hint="eastAsia"/>
        </w:rPr>
        <w:t xml:space="preserve">4.3.1 </w:t>
      </w:r>
      <w:r w:rsidR="00A60245">
        <w:t>循环神经网络</w:t>
      </w:r>
      <w:bookmarkEnd w:id="168"/>
      <w:bookmarkEnd w:id="169"/>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0D3EE33E" w14:textId="6F153179" w:rsidR="00287A62" w:rsidRDefault="00287A62" w:rsidP="00450106">
      <w:pPr>
        <w:pStyle w:val="a"/>
      </w:pPr>
      <w:r>
        <w:t>如图4.</w:t>
      </w:r>
      <w:r w:rsidR="00FA4E74">
        <w:t>3</w:t>
      </w:r>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神经网络将神经元展开为若干个神经元的</w:t>
      </w:r>
      <w:r>
        <w:rPr>
          <w:rFonts w:hint="eastAsia"/>
        </w:rPr>
        <w:t>并行连接</w:t>
      </w:r>
      <w:r>
        <w:t>，</w:t>
      </w:r>
      <w:r>
        <w:rPr>
          <w:rFonts w:hint="eastAsia"/>
        </w:rPr>
        <w:t>如图</w:t>
      </w:r>
      <w:r>
        <w:t>4.6</w:t>
      </w:r>
      <w:r>
        <w:rPr>
          <w:rFonts w:hint="eastAsia"/>
        </w:rPr>
        <w:t>所示</w:t>
      </w:r>
      <w:r>
        <w:t>：</w:t>
      </w:r>
    </w:p>
    <w:p w14:paraId="64A74A56" w14:textId="3CD2690F" w:rsidR="00287A62" w:rsidRDefault="00287A62" w:rsidP="00450106">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8696" cy="2352429"/>
                    </a:xfrm>
                    <a:prstGeom prst="rect">
                      <a:avLst/>
                    </a:prstGeom>
                  </pic:spPr>
                </pic:pic>
              </a:graphicData>
            </a:graphic>
          </wp:inline>
        </w:drawing>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6D559A4B" w:rsidR="00287A62" w:rsidRDefault="00287A62" w:rsidP="002A66E1">
      <w:pPr>
        <w:pStyle w:val="a"/>
      </w:pPr>
      <w:r>
        <w:t>如图4.</w:t>
      </w:r>
      <w:r w:rsidR="000E21B7">
        <w:t>4</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r w:rsidR="00FC083D">
        <w:t>循环神经网络在构建时</w:t>
      </w:r>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065DA120" w:rsidR="00287A62" w:rsidRPr="002C71BF" w:rsidRDefault="00287A62" w:rsidP="006A0526">
      <w:pPr>
        <w:pStyle w:val="a3"/>
      </w:pPr>
      <w:bookmarkStart w:id="170" w:name="_Toc448479897"/>
      <w:bookmarkStart w:id="171" w:name="_Toc449012390"/>
      <w:r w:rsidRPr="002C71BF">
        <w:rPr>
          <w:rFonts w:hint="eastAsia"/>
        </w:rPr>
        <w:t>包含</w:t>
      </w:r>
      <w:r w:rsidR="003A4568">
        <w:t>长短期记忆</w:t>
      </w:r>
      <w:r w:rsidR="003A4568">
        <w:rPr>
          <w:rFonts w:hint="eastAsia"/>
        </w:rPr>
        <w:t>单元</w:t>
      </w:r>
      <w:r w:rsidRPr="002C71BF">
        <w:t>（</w:t>
      </w:r>
      <w:r w:rsidRPr="002C71BF">
        <w:t>LSTM</w:t>
      </w:r>
      <w:r w:rsidRPr="002C71BF">
        <w:t>）的循环神经网络</w:t>
      </w:r>
      <w:bookmarkEnd w:id="170"/>
      <w:bookmarkEnd w:id="171"/>
    </w:p>
    <w:p w14:paraId="223A17A2" w14:textId="77777777" w:rsidR="00287A62" w:rsidRDefault="00287A62" w:rsidP="00287A62">
      <w:pPr>
        <w:rPr>
          <w:rFonts w:ascii="SimSun" w:eastAsia="SimSun" w:hAnsi="SimSun" w:cs="SimSun"/>
        </w:rPr>
      </w:pPr>
    </w:p>
    <w:p w14:paraId="61E795EB" w14:textId="041F39A6" w:rsidR="00287A62" w:rsidRDefault="00287A62" w:rsidP="007741C0">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sidR="007741C0">
        <w:t>带</w:t>
      </w:r>
      <w:r>
        <w:rPr>
          <w:rFonts w:hint="eastAsia"/>
        </w:rPr>
        <w:t>长短期</w:t>
      </w:r>
      <w:r>
        <w:t>记忆</w:t>
      </w:r>
      <w:r w:rsidR="007741C0">
        <w:t>的</w:t>
      </w:r>
      <w:r>
        <w:rPr>
          <w:rFonts w:hint="eastAsia"/>
        </w:rPr>
        <w:t>神经元</w:t>
      </w:r>
      <w:r>
        <w:t>如下图所示。</w:t>
      </w:r>
    </w:p>
    <w:p w14:paraId="0C6F318A" w14:textId="702107BD" w:rsidR="00287A62" w:rsidRDefault="007741C0" w:rsidP="00287A62">
      <w:pPr>
        <w:jc w:val="center"/>
        <w:rPr>
          <w:rFonts w:ascii="SimSun" w:eastAsia="SimSun" w:hAnsi="SimSun" w:cs="SimSun"/>
        </w:rPr>
      </w:pPr>
      <w:r>
        <w:rPr>
          <w:rFonts w:ascii="SimSun" w:eastAsia="SimSun" w:hAnsi="SimSun" w:cs="SimSun"/>
          <w:noProof/>
          <w:lang w:eastAsia="en-US"/>
        </w:rPr>
        <w:drawing>
          <wp:inline distT="0" distB="0" distL="0" distR="0" wp14:anchorId="3E32D3F9" wp14:editId="5BE0B01E">
            <wp:extent cx="4358529" cy="1697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tm2.png"/>
                    <pic:cNvPicPr/>
                  </pic:nvPicPr>
                  <pic:blipFill>
                    <a:blip r:embed="rId45">
                      <a:extLst>
                        <a:ext uri="{28A0092B-C50C-407E-A947-70E740481C1C}">
                          <a14:useLocalDpi xmlns:a14="http://schemas.microsoft.com/office/drawing/2010/main" val="0"/>
                        </a:ext>
                      </a:extLst>
                    </a:blip>
                    <a:stretch>
                      <a:fillRect/>
                    </a:stretch>
                  </pic:blipFill>
                  <pic:spPr>
                    <a:xfrm>
                      <a:off x="0" y="0"/>
                      <a:ext cx="4380406" cy="1706513"/>
                    </a:xfrm>
                    <a:prstGeom prst="rect">
                      <a:avLst/>
                    </a:prstGeom>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5A78A6A2" w:rsidR="00287A62" w:rsidRDefault="00287A62" w:rsidP="00F90B41">
      <w:pPr>
        <w:pStyle w:val="a4"/>
        <w:rPr>
          <w:rFonts w:hint="eastAsia"/>
        </w:rPr>
      </w:pPr>
      <w:r>
        <w:rPr>
          <w:rFonts w:hint="eastAsia"/>
        </w:rPr>
        <w:t>图</w:t>
      </w:r>
      <w:r w:rsidR="003F6FBC">
        <w:t>4.5</w:t>
      </w:r>
      <w:r>
        <w:t xml:space="preserve"> </w:t>
      </w:r>
      <w:r w:rsidR="007741C0">
        <w:t>带长短期记忆的神经元示意图</w:t>
      </w:r>
    </w:p>
    <w:p w14:paraId="55051E41" w14:textId="77777777" w:rsidR="00287A62" w:rsidRDefault="00287A62" w:rsidP="00287A62">
      <w:pPr>
        <w:rPr>
          <w:rFonts w:ascii="SimSun" w:eastAsia="SimSun" w:hAnsi="SimSun" w:cs="SimSun"/>
        </w:rPr>
      </w:pPr>
    </w:p>
    <w:p w14:paraId="406694D5" w14:textId="19576696" w:rsidR="00287A62" w:rsidRPr="002C71BF" w:rsidRDefault="00287A62" w:rsidP="006A0526">
      <w:pPr>
        <w:pStyle w:val="a3"/>
      </w:pPr>
      <w:bookmarkStart w:id="172" w:name="_Toc448479898"/>
      <w:bookmarkStart w:id="173" w:name="_Toc449012391"/>
      <w:r w:rsidRPr="002C71BF">
        <w:rPr>
          <w:rFonts w:hint="eastAsia"/>
        </w:rPr>
        <w:t>长短期</w:t>
      </w:r>
      <w:r w:rsidRPr="002C71BF">
        <w:t>记忆神经元的学习方法</w:t>
      </w:r>
      <w:bookmarkEnd w:id="172"/>
      <w:bookmarkEnd w:id="173"/>
    </w:p>
    <w:p w14:paraId="3A687477" w14:textId="35EA701B" w:rsidR="00287A62" w:rsidRDefault="00F42C16" w:rsidP="00093BD4">
      <w:pPr>
        <w:pStyle w:val="a"/>
      </w:pPr>
      <w:r>
        <w:t>上</w:t>
      </w:r>
      <w:r>
        <w:rPr>
          <w:rFonts w:hint="eastAsia"/>
        </w:rPr>
        <w:t>一节</w:t>
      </w:r>
      <w:r>
        <w:t>介绍了“长短期记忆神经元的</w:t>
      </w:r>
      <w:r>
        <w:rPr>
          <w:rFonts w:hint="eastAsia"/>
        </w:rPr>
        <w:t>组成</w:t>
      </w:r>
      <w:r>
        <w:t>”，</w:t>
      </w:r>
      <w:r w:rsidR="003D3817">
        <w:t>在本节中，</w:t>
      </w:r>
      <w:r w:rsidR="003D3817">
        <w:rPr>
          <w:rFonts w:hint="eastAsia"/>
        </w:rPr>
        <w:t>我们将</w:t>
      </w:r>
      <w:r w:rsidR="003D3817">
        <w:t>介绍长短期记忆</w:t>
      </w:r>
      <w:r w:rsidR="003D3817">
        <w:rPr>
          <w:rFonts w:hint="eastAsia"/>
        </w:rPr>
        <w:t>单元</w:t>
      </w:r>
      <w:r w:rsidR="003D3817">
        <w:t>（LSTM）</w:t>
      </w:r>
      <w:r w:rsidR="00DC610C">
        <w:t>的</w:t>
      </w:r>
      <w:r w:rsidR="003D3817">
        <w:t>学习方法</w:t>
      </w:r>
      <w:r>
        <w:t>：</w:t>
      </w:r>
    </w:p>
    <w:p w14:paraId="20F90CE5" w14:textId="77777777" w:rsidR="00FA4E74" w:rsidRDefault="00FA4E74" w:rsidP="00287A62">
      <w:pPr>
        <w:rPr>
          <w:rFonts w:ascii="SimSun" w:eastAsia="SimSun" w:hAnsi="SimSun" w:cs="SimSun"/>
        </w:rPr>
      </w:pPr>
      <w:bookmarkStart w:id="174" w:name="_GoBack"/>
      <w:bookmarkEnd w:id="174"/>
    </w:p>
    <w:p w14:paraId="4AFAF420" w14:textId="630CC0B1" w:rsidR="001D4B3E" w:rsidRDefault="00287A62" w:rsidP="00A27725">
      <w:pPr>
        <w:pStyle w:val="a"/>
      </w:pPr>
      <w:r>
        <w:rPr>
          <w:rFonts w:hint="eastAsia"/>
        </w:rPr>
        <w:t>设</w:t>
      </w:r>
      <w:r w:rsidR="001D4B3E">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4B3E">
        <w:t xml:space="preserve"> </w:t>
      </w:r>
      <w:r>
        <w:rPr>
          <w:rFonts w:hint="eastAsia"/>
        </w:rPr>
        <w:t>是</w:t>
      </w:r>
      <w:r w:rsidR="001D4B3E">
        <w:t xml:space="preserve"> </w:t>
      </w:r>
      <m:oMath>
        <m:r>
          <w:rPr>
            <w:rFonts w:ascii="Cambria Math" w:hAnsi="Cambria Math"/>
          </w:rPr>
          <m:t>t</m:t>
        </m:r>
      </m:oMath>
      <w:r w:rsidR="001D4B3E">
        <w:t xml:space="preserve"> </w:t>
      </w:r>
      <w:r>
        <w:t>时刻</w:t>
      </w:r>
      <w:r>
        <w:rPr>
          <w:rFonts w:hint="eastAsia"/>
        </w:rPr>
        <w:t>神经</w:t>
      </w:r>
      <w:r>
        <w:t>细胞的输入</w:t>
      </w:r>
      <w:r w:rsidR="006612F8">
        <w:t>，</w:t>
      </w:r>
      <w:r w:rsidR="00027F82">
        <w:rPr>
          <w:rFonts w:hint="eastAsia"/>
        </w:rPr>
        <w:t>也就是</w:t>
      </w:r>
      <w:r w:rsidR="00027F82">
        <w:t>该时刻检测到的“情感对”</w:t>
      </w:r>
      <w:r w:rsidR="00027F82">
        <w:rPr>
          <w:rFonts w:hint="eastAsia"/>
        </w:rPr>
        <w:t>序列</w:t>
      </w:r>
      <w:r w:rsidR="00027F82">
        <w:t xml:space="preserve"> </w:t>
      </w:r>
    </w:p>
    <w:p w14:paraId="1FB4C323" w14:textId="2E1ADA0A" w:rsidR="001D4B3E" w:rsidRDefault="007741C0" w:rsidP="00A27725">
      <w:pPr>
        <w:pStyle w:val="a"/>
      </w:pPr>
      <m:oMath>
        <m:sSub>
          <m:sSubPr>
            <m:ctrlPr>
              <w:rPr>
                <w:rFonts w:ascii="Cambria Math" w:hAnsi="Cambria Math"/>
                <w:i/>
                <w:vertAlign w:val="subscript"/>
              </w:rPr>
            </m:ctrlPr>
          </m:sSubPr>
          <m:e>
            <m:r>
              <w:rPr>
                <w:rFonts w:ascii="Cambria Math" w:hAnsi="Cambria Math"/>
                <w:vertAlign w:val="subscript"/>
              </w:rPr>
              <m:t xml:space="preserve"> W</m:t>
            </m:r>
          </m:e>
          <m:sub>
            <m:r>
              <w:rPr>
                <w:rFonts w:ascii="Cambria Math" w:hAnsi="Cambria Math"/>
                <w:vertAlign w:val="subscript"/>
              </w:rPr>
              <m:t>i</m:t>
            </m:r>
          </m:sub>
        </m:sSub>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o</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o</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oMath>
      <w:r w:rsidR="001D4B3E">
        <w:rPr>
          <w:vertAlign w:val="subscript"/>
        </w:rPr>
        <w:t xml:space="preserve"> </w:t>
      </w:r>
      <w:r w:rsidR="00287A62">
        <w:t>是权值矩阵</w:t>
      </w:r>
      <w:r w:rsidR="006612F8">
        <w:t>，</w:t>
      </w:r>
    </w:p>
    <w:p w14:paraId="35D8D435" w14:textId="1483C690" w:rsidR="00287A62" w:rsidRDefault="001D4B3E" w:rsidP="00A27725">
      <w:pPr>
        <w:pStyle w:val="a"/>
      </w:pPr>
      <w:r>
        <w:rPr>
          <w:vertAlign w:val="subscript"/>
        </w:rPr>
        <w:lastRenderedPageBreak/>
        <w:t xml:space="preserve"> </w:t>
      </w:r>
      <m:oMath>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o</m:t>
            </m:r>
          </m:sub>
        </m:sSub>
      </m:oMath>
      <w:r>
        <w:rPr>
          <w:vertAlign w:val="subscript"/>
        </w:rPr>
        <w:t xml:space="preserve">  </w:t>
      </w:r>
      <w:r w:rsidR="00287A62">
        <w:t>是</w:t>
      </w:r>
      <w:r w:rsidR="00287A62">
        <w:rPr>
          <w:rFonts w:hint="eastAsia"/>
        </w:rPr>
        <w:t>偏置</w:t>
      </w:r>
      <w:r w:rsidR="00287A62">
        <w:t>向量</w:t>
      </w:r>
      <w:r w:rsidR="006612F8">
        <w:t>，</w:t>
      </w:r>
    </w:p>
    <w:p w14:paraId="5A51B8C3" w14:textId="2AD123B0" w:rsidR="00287A62" w:rsidRDefault="00287A62" w:rsidP="00A27725">
      <w:pPr>
        <w:pStyle w:val="a"/>
      </w:pPr>
      <w:r>
        <w:rPr>
          <w:rFonts w:hint="eastAsia"/>
        </w:rPr>
        <w:t>首先</w:t>
      </w:r>
      <w:r>
        <w:t>计算输入门</w:t>
      </w:r>
      <w:r>
        <w:rPr>
          <w:rFonts w:hint="eastAsia"/>
        </w:rPr>
        <w:t>在</w:t>
      </w:r>
      <w:r>
        <w:t xml:space="preserve"> </w:t>
      </w:r>
      <m:oMath>
        <m:r>
          <w:rPr>
            <w:rFonts w:ascii="Cambria Math" w:hAnsi="Cambria Math"/>
          </w:rPr>
          <m:t>t</m:t>
        </m:r>
      </m:oMath>
      <w:r w:rsidR="001D4B3E">
        <w:t xml:space="preserve"> </w:t>
      </w:r>
      <w:r>
        <w:rPr>
          <w:rFonts w:hint="eastAsia"/>
        </w:rPr>
        <w:t>时刻的</w:t>
      </w:r>
      <w:r>
        <w:t xml:space="preserve">激励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w:t>
      </w:r>
      <w:r>
        <w:rPr>
          <w:rFonts w:hint="eastAsia"/>
        </w:rPr>
        <w:t>以及</w:t>
      </w:r>
      <w:r>
        <w:t xml:space="preserve"> </w:t>
      </w:r>
      <m:oMath>
        <m:r>
          <w:rPr>
            <w:rFonts w:ascii="Cambria Math" w:hAnsi="Cambria Math"/>
          </w:rPr>
          <m:t>t</m:t>
        </m:r>
      </m:oMath>
      <w:r>
        <w:rPr>
          <w:rFonts w:hint="eastAsia"/>
        </w:rPr>
        <w:t xml:space="preserve"> 时刻神经</w:t>
      </w:r>
      <w:r>
        <w:t>细胞</w:t>
      </w:r>
      <w:r>
        <w:rPr>
          <w:rFonts w:hint="eastAsia"/>
        </w:rPr>
        <w:t>的</w:t>
      </w:r>
      <w:r>
        <w:t>备选状态</w:t>
      </w:r>
      <w:r w:rsidR="000D43C6">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t xml:space="preserve"> :</w:t>
      </w:r>
    </w:p>
    <w:p w14:paraId="0C2A03EF" w14:textId="2A865B73" w:rsidR="00287A62" w:rsidRDefault="007741C0" w:rsidP="00287A62">
      <w:pPr>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i</m:t>
              </m:r>
            </m:e>
            <m:sub>
              <m:r>
                <w:rPr>
                  <w:rFonts w:ascii="Cambria Math" w:eastAsia="SimSun" w:hAnsi="Cambria Math" w:cs="SimSun"/>
                </w:rPr>
                <m:t>t</m:t>
              </m:r>
            </m:sub>
          </m:sSub>
          <m:r>
            <w:rPr>
              <w:rFonts w:ascii="Cambria Math" w:eastAsia="SimSun" w:hAnsi="Cambria Math" w:cs="SimSun"/>
            </w:rPr>
            <m:t>= 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i</m:t>
              </m:r>
            </m:sub>
          </m:sSub>
          <m:r>
            <w:rPr>
              <w:rFonts w:ascii="Cambria Math" w:eastAsia="SimSun" w:hAnsi="Cambria Math" w:cs="SimSun"/>
            </w:rPr>
            <m:t>)</m:t>
          </m:r>
        </m:oMath>
      </m:oMathPara>
    </w:p>
    <w:p w14:paraId="57E0B291" w14:textId="77777777" w:rsidR="003D3817" w:rsidRDefault="003D3817" w:rsidP="00287A62">
      <w:pPr>
        <w:rPr>
          <w:rFonts w:ascii="SimSun" w:eastAsia="SimSun" w:hAnsi="SimSun" w:cs="SimSun"/>
        </w:rPr>
      </w:pPr>
    </w:p>
    <w:p w14:paraId="47AA7705" w14:textId="74EC8727" w:rsidR="003D3817" w:rsidRDefault="007741C0" w:rsidP="00287A62">
      <w:pPr>
        <w:rPr>
          <w:rFonts w:ascii="SimSun" w:eastAsia="SimSun" w:hAnsi="SimSun" w:cs="SimSun"/>
        </w:rPr>
      </w:pPr>
      <m:oMathPara>
        <m:oMath>
          <m:acc>
            <m:accPr>
              <m:chr m:val="̃"/>
              <m:ctrlPr>
                <w:rPr>
                  <w:rFonts w:ascii="Cambria Math" w:eastAsia="SimSun" w:hAnsi="Cambria Math" w:cs="SimSun"/>
                  <w:i/>
                </w:rPr>
              </m:ctrlPr>
            </m:accPr>
            <m:e>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e>
          </m:acc>
          <m:r>
            <w:rPr>
              <w:rFonts w:ascii="Cambria Math" w:eastAsia="SimSun" w:hAnsi="Cambria Math" w:cs="SimSun"/>
            </w:rPr>
            <m:t>=</m:t>
          </m:r>
          <m:func>
            <m:funcPr>
              <m:ctrlPr>
                <w:rPr>
                  <w:rFonts w:ascii="Cambria Math" w:eastAsia="SimSun" w:hAnsi="Cambria Math" w:cs="SimSun"/>
                  <w:i/>
                </w:rPr>
              </m:ctrlPr>
            </m:funcPr>
            <m:fName>
              <m:r>
                <m:rPr>
                  <m:sty m:val="p"/>
                </m:rPr>
                <w:rPr>
                  <w:rFonts w:ascii="Cambria Math" w:eastAsia="SimSun" w:hAnsi="Cambria Math" w:cs="SimSun"/>
                </w:rPr>
                <m:t>tanh</m:t>
              </m:r>
            </m:fName>
            <m:e>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c</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c</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c</m:t>
                  </m:r>
                </m:sub>
              </m:sSub>
              <m:r>
                <w:rPr>
                  <w:rFonts w:ascii="Cambria Math" w:eastAsia="SimSun" w:hAnsi="Cambria Math" w:cs="SimSun"/>
                </w:rPr>
                <m:t>)</m:t>
              </m:r>
            </m:e>
          </m:func>
        </m:oMath>
      </m:oMathPara>
    </w:p>
    <w:p w14:paraId="7D83AAA4" w14:textId="77777777" w:rsidR="00287A62" w:rsidRDefault="00287A62" w:rsidP="009D5F0D">
      <w:pPr>
        <w:jc w:val="center"/>
        <w:rPr>
          <w:rFonts w:ascii="SimSun" w:eastAsia="SimSun" w:hAnsi="SimSun" w:cs="SimSun"/>
        </w:rPr>
      </w:pPr>
    </w:p>
    <w:p w14:paraId="3F365555" w14:textId="5FF8C93F" w:rsidR="00287A62" w:rsidRDefault="00287A62" w:rsidP="00A27725">
      <w:pPr>
        <w:pStyle w:val="a"/>
      </w:pPr>
      <w:r>
        <w:t>接下来，计算遗忘</w:t>
      </w:r>
      <w:r>
        <w:rPr>
          <w:rFonts w:hint="eastAsia"/>
        </w:rPr>
        <w:t>门</w:t>
      </w:r>
      <w:r>
        <w:t xml:space="preserve">在 </w:t>
      </w:r>
      <m:oMath>
        <m:r>
          <w:rPr>
            <w:rFonts w:ascii="Cambria Math" w:hAnsi="Cambria Math"/>
          </w:rPr>
          <m:t>t</m:t>
        </m:r>
      </m:oMath>
      <w:r>
        <w:rPr>
          <w:rFonts w:hint="eastAsia"/>
        </w:rPr>
        <w:t xml:space="preserve"> 时刻的</w:t>
      </w:r>
      <w:r>
        <w:t>激励</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55CAE">
        <w:t>：</w:t>
      </w:r>
    </w:p>
    <w:p w14:paraId="7395B12D" w14:textId="44DB7827" w:rsidR="00287A62" w:rsidRDefault="007741C0" w:rsidP="00093BD4">
      <w:pPr>
        <w:pStyle w:val="a"/>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50BB12F8" w14:textId="1075EA81" w:rsidR="00287A62" w:rsidRDefault="00287A62" w:rsidP="00A27725">
      <w:pPr>
        <w:pStyle w:val="a"/>
      </w:pPr>
      <w:r>
        <w:rPr>
          <w:rFonts w:hint="eastAsia"/>
        </w:rPr>
        <w:t>在</w:t>
      </w:r>
      <w:r>
        <w:t>得到了遗忘门，</w:t>
      </w:r>
      <w:r>
        <w:rPr>
          <w:rFonts w:hint="eastAsia"/>
        </w:rPr>
        <w:t>输入</w:t>
      </w:r>
      <w:r>
        <w:t>门的激励和</w:t>
      </w:r>
      <w:r w:rsidR="007F4B67">
        <w:t xml:space="preserve"> </w:t>
      </w:r>
      <m:oMath>
        <m:r>
          <w:rPr>
            <w:rFonts w:ascii="Cambria Math" w:hAnsi="Cambria Math"/>
          </w:rPr>
          <m:t>t</m:t>
        </m:r>
      </m:oMath>
      <w:r w:rsidR="003D3817">
        <w:rPr>
          <w:rFonts w:hint="eastAsia"/>
        </w:rPr>
        <w:t xml:space="preserve"> </w:t>
      </w:r>
      <w:r>
        <w:rPr>
          <w:rFonts w:hint="eastAsia"/>
        </w:rPr>
        <w:t>时刻的</w:t>
      </w:r>
      <w:r>
        <w:t>备选状态</w:t>
      </w:r>
      <w:r w:rsidR="007F4B67">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rsidR="003D3817">
        <w:t xml:space="preserve"> </w:t>
      </w:r>
      <w:r>
        <w:rPr>
          <w:rFonts w:hint="eastAsia"/>
        </w:rPr>
        <w:t>后，我们可以得到</w:t>
      </w:r>
      <w:r w:rsidR="003D3817">
        <w:t xml:space="preserve"> </w:t>
      </w:r>
      <m:oMath>
        <m:r>
          <w:rPr>
            <w:rFonts w:ascii="Cambria Math" w:hAnsi="Cambria Math"/>
          </w:rPr>
          <m:t>t</m:t>
        </m:r>
      </m:oMath>
      <w:r w:rsidR="003D3817">
        <w:rPr>
          <w:rFonts w:hint="eastAsia"/>
        </w:rPr>
        <w:t xml:space="preserve"> </w:t>
      </w:r>
      <w:r>
        <w:rPr>
          <w:rFonts w:hint="eastAsia"/>
        </w:rPr>
        <w:t>时刻</w:t>
      </w:r>
      <w:r>
        <w:t>的神经细胞状态：</w:t>
      </w:r>
    </w:p>
    <w:p w14:paraId="53DA16B6" w14:textId="771745D0" w:rsidR="003D3817" w:rsidRDefault="007741C0" w:rsidP="00A27725">
      <w:pPr>
        <w:pStyle w:val="a"/>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r>
            <m:rPr>
              <m:sty m:val="p"/>
            </m:rP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oMath>
      </m:oMathPara>
    </w:p>
    <w:p w14:paraId="470F4253" w14:textId="10FB79A0" w:rsidR="003D3817" w:rsidRDefault="00287A62" w:rsidP="00093BD4">
      <w:pPr>
        <w:pStyle w:val="a"/>
      </w:pPr>
      <w:r>
        <w:t>最后，</w:t>
      </w:r>
      <w:r>
        <w:rPr>
          <w:rFonts w:hint="eastAsia"/>
        </w:rPr>
        <w:t>计算</w:t>
      </w:r>
      <w:r w:rsidR="001D4B3E">
        <w:t xml:space="preserve"> </w:t>
      </w:r>
      <m:oMath>
        <m:r>
          <w:rPr>
            <w:rFonts w:ascii="Cambria Math" w:hAnsi="Cambria Math"/>
          </w:rPr>
          <m:t xml:space="preserve"> t</m:t>
        </m:r>
      </m:oMath>
      <w:r w:rsidR="00A57A4B">
        <w:rPr>
          <w:rFonts w:hint="eastAsia"/>
        </w:rPr>
        <w:t xml:space="preserve"> </w:t>
      </w:r>
      <w:r>
        <w:rPr>
          <w:rFonts w:hint="eastAsia"/>
        </w:rPr>
        <w:t>时刻</w:t>
      </w:r>
      <w:r>
        <w:t>的输出</w:t>
      </w:r>
      <w:r w:rsidR="009D5F0D">
        <w:t>：</w:t>
      </w:r>
    </w:p>
    <w:p w14:paraId="72A0D014" w14:textId="482BA4F6" w:rsidR="003D3817" w:rsidRPr="00A57A4B" w:rsidRDefault="007741C0" w:rsidP="00287A62">
      <w:pPr>
        <w:jc w:val="center"/>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σ</m:t>
              </m:r>
            </m:e>
            <m:sub>
              <m:r>
                <w:rPr>
                  <w:rFonts w:ascii="Cambria Math" w:eastAsia="SimSun" w:hAnsi="Cambria Math" w:cs="SimSun"/>
                </w:rPr>
                <m:t>t</m:t>
              </m:r>
            </m:sub>
          </m:sSub>
          <m:r>
            <w:rPr>
              <w:rFonts w:ascii="Cambria Math" w:eastAsia="SimSun" w:hAnsi="Cambria Math" w:cs="SimSun"/>
            </w:rPr>
            <m:t>=σ(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V</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o</m:t>
              </m:r>
            </m:sub>
          </m:sSub>
          <m:r>
            <w:rPr>
              <w:rFonts w:ascii="Cambria Math" w:eastAsia="SimSun" w:hAnsi="Cambria Math" w:cs="SimSun"/>
            </w:rPr>
            <m:t>)</m:t>
          </m:r>
        </m:oMath>
      </m:oMathPara>
    </w:p>
    <w:p w14:paraId="0D8D8E1F" w14:textId="703E43B3" w:rsidR="00287A62" w:rsidRDefault="007741C0" w:rsidP="00093BD4">
      <w:pPr>
        <w:jc w:val="center"/>
        <w:rPr>
          <w:rFonts w:ascii="SimSun" w:eastAsia="SimSun" w:hAnsi="SimSun" w:cs="SimSun"/>
        </w:rPr>
      </w:pPr>
      <m:oMathPara>
        <m:oMath>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m:t>
              </m:r>
            </m:sub>
          </m:sSub>
          <m:r>
            <w:rPr>
              <w:rFonts w:ascii="Cambria Math" w:eastAsia="SimSun" w:hAnsi="Cambria Math" w:cs="SimSun"/>
            </w:rPr>
            <m:t xml:space="preserve">= </m:t>
          </m:r>
          <m:sSub>
            <m:sSubPr>
              <m:ctrlPr>
                <w:rPr>
                  <w:rFonts w:ascii="Cambria Math" w:eastAsia="SimSun" w:hAnsi="Cambria Math" w:cs="SimSun"/>
                  <w:i/>
                </w:rPr>
              </m:ctrlPr>
            </m:sSubPr>
            <m:e>
              <m:r>
                <w:rPr>
                  <w:rFonts w:ascii="Cambria Math" w:eastAsia="SimSun" w:hAnsi="Cambria Math" w:cs="SimSun"/>
                </w:rPr>
                <m:t>o</m:t>
              </m:r>
            </m:e>
            <m:sub>
              <m:r>
                <w:rPr>
                  <w:rFonts w:ascii="Cambria Math" w:eastAsia="SimSun" w:hAnsi="Cambria Math" w:cs="SimSun"/>
                </w:rPr>
                <m:t>t</m:t>
              </m:r>
            </m:sub>
          </m:sSub>
          <m:r>
            <w:rPr>
              <w:rFonts w:ascii="Cambria Math" w:eastAsia="SimSun" w:hAnsi="Cambria Math" w:cs="SimSun"/>
            </w:rPr>
            <m:t>*</m:t>
          </m:r>
          <m:func>
            <m:funcPr>
              <m:ctrlPr>
                <w:rPr>
                  <w:rFonts w:ascii="Cambria Math" w:eastAsia="SimSun" w:hAnsi="Cambria Math" w:cs="SimSun"/>
                  <w:i/>
                </w:rPr>
              </m:ctrlPr>
            </m:funcPr>
            <m:fName>
              <m:r>
                <m:rPr>
                  <m:sty m:val="p"/>
                </m:rPr>
                <w:rPr>
                  <w:rFonts w:ascii="Cambria Math" w:eastAsia="SimSun" w:hAnsi="Cambria Math" w:cs="SimSun"/>
                </w:rPr>
                <m:t>tanh</m:t>
              </m:r>
            </m:fName>
            <m:e>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e>
          </m:func>
        </m:oMath>
      </m:oMathPara>
    </w:p>
    <w:p w14:paraId="0A9202AC" w14:textId="7BB9B18F" w:rsidR="00287A62" w:rsidRDefault="007741C0" w:rsidP="00A27725">
      <w:pPr>
        <w:pStyle w:val="a"/>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AC0D69">
        <w:t xml:space="preserve"> </w:t>
      </w:r>
      <w:r w:rsidR="00287A62">
        <w:rPr>
          <w:rFonts w:hint="eastAsia"/>
        </w:rPr>
        <w:t>就</w:t>
      </w:r>
      <w:r w:rsidR="00287A62">
        <w:t>是</w:t>
      </w:r>
      <w:r w:rsidR="00A57A4B">
        <w:t xml:space="preserve"> </w:t>
      </w:r>
      <m:oMath>
        <m:r>
          <w:rPr>
            <w:rFonts w:ascii="Cambria Math" w:hAnsi="Cambria Math"/>
          </w:rPr>
          <m:t>t</m:t>
        </m:r>
      </m:oMath>
      <w:r w:rsidR="00A57A4B">
        <w:rPr>
          <w:rFonts w:hint="eastAsia"/>
        </w:rPr>
        <w:t xml:space="preserve"> </w:t>
      </w:r>
      <w:r w:rsidR="00287A62">
        <w:rPr>
          <w:rFonts w:hint="eastAsia"/>
        </w:rPr>
        <w:t>时刻</w:t>
      </w:r>
      <w:r w:rsidR="00287A62">
        <w:t>隐含层的状态。</w:t>
      </w:r>
      <w:r w:rsidR="00287A62">
        <w:rPr>
          <w:rFonts w:hint="eastAsia"/>
        </w:rPr>
        <w:t>训练</w:t>
      </w:r>
      <w:r w:rsidR="00287A62">
        <w:t>的目标函数是 softmax</w:t>
      </w:r>
      <w:r w:rsidR="003275B4">
        <w:t xml:space="preserve"> </w:t>
      </w:r>
      <w:r w:rsidR="00287A62">
        <w:t>损失函数</w:t>
      </w:r>
      <w:r w:rsidR="00A57A4B">
        <w:t>。</w:t>
      </w:r>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49C60A27" w14:textId="360A4577" w:rsidR="00287A62" w:rsidRPr="001F62A1" w:rsidRDefault="006A0526" w:rsidP="00352197">
      <w:pPr>
        <w:pStyle w:val="a2"/>
        <w:rPr>
          <w:rFonts w:ascii="SimSun" w:eastAsia="SimSun" w:hAnsi="SimSun"/>
          <w:b w:val="0"/>
        </w:rPr>
      </w:pPr>
      <w:bookmarkStart w:id="175" w:name="_Toc448479899"/>
      <w:bookmarkStart w:id="176" w:name="_Toc449012392"/>
      <w:r>
        <w:rPr>
          <w:rFonts w:hint="eastAsia"/>
        </w:rPr>
        <w:t>4.3.2</w:t>
      </w:r>
      <w:r w:rsidR="00287A62" w:rsidRPr="001F62A1">
        <w:rPr>
          <w:rFonts w:hint="eastAsia"/>
        </w:rPr>
        <w:t xml:space="preserve"> </w:t>
      </w:r>
      <w:bookmarkEnd w:id="175"/>
      <w:r w:rsidR="00352197" w:rsidRPr="00352197">
        <w:t>基于“情感对序列”</w:t>
      </w:r>
      <w:r w:rsidR="00352197" w:rsidRPr="00352197">
        <w:rPr>
          <w:rFonts w:hint="eastAsia"/>
        </w:rPr>
        <w:t>的</w:t>
      </w:r>
      <w:r w:rsidR="00352197" w:rsidRPr="00352197">
        <w:t xml:space="preserve"> GIF</w:t>
      </w:r>
      <w:r w:rsidR="00352197" w:rsidRPr="00352197">
        <w:rPr>
          <w:rFonts w:hint="eastAsia"/>
        </w:rPr>
        <w:t xml:space="preserve"> 情感时序</w:t>
      </w:r>
      <w:r w:rsidR="00352197" w:rsidRPr="00352197">
        <w:t>分析模型</w:t>
      </w:r>
      <w:bookmarkEnd w:id="176"/>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87D2782" w14:textId="400196A7" w:rsidR="00287A62" w:rsidRDefault="00FD5BD7" w:rsidP="00093BD4">
      <w:pPr>
        <w:jc w:val="center"/>
        <w:rPr>
          <w:rFonts w:ascii="SimSun" w:eastAsia="SimSun" w:hAnsi="SimSun" w:cs="SimSun"/>
        </w:rPr>
      </w:pPr>
      <w:r>
        <w:rPr>
          <w:rFonts w:ascii="SimSun" w:eastAsia="SimSun" w:hAnsi="SimSun" w:cs="SimSun" w:hint="eastAsia"/>
          <w:noProof/>
          <w:lang w:eastAsia="en-US"/>
        </w:rPr>
        <w:lastRenderedPageBreak/>
        <w:drawing>
          <wp:inline distT="0" distB="0" distL="0" distR="0" wp14:anchorId="0AAC49FC" wp14:editId="2ECFD5B6">
            <wp:extent cx="5723255" cy="4655185"/>
            <wp:effectExtent l="0" t="0" r="0" b="0"/>
            <wp:docPr id="226" name="Picture 226" descr="../../Downloads/LST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STM-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4655185"/>
                    </a:xfrm>
                    <a:prstGeom prst="rect">
                      <a:avLst/>
                    </a:prstGeom>
                    <a:noFill/>
                    <a:ln>
                      <a:noFill/>
                    </a:ln>
                  </pic:spPr>
                </pic:pic>
              </a:graphicData>
            </a:graphic>
          </wp:inline>
        </w:drawing>
      </w:r>
    </w:p>
    <w:p w14:paraId="2461956C" w14:textId="17B3A546" w:rsidR="00287A62" w:rsidRDefault="00287A62" w:rsidP="00A27725">
      <w:pPr>
        <w:pStyle w:val="a4"/>
      </w:pPr>
      <w:r>
        <w:t>图</w:t>
      </w:r>
      <w:r w:rsidR="003F6FBC">
        <w:t>4.6</w:t>
      </w:r>
      <w:r>
        <w:t xml:space="preserve"> </w:t>
      </w:r>
      <w:r w:rsidR="00352197">
        <w:t>基于</w:t>
      </w:r>
      <w:r w:rsidR="00352197">
        <w:t>“</w:t>
      </w:r>
      <w:r w:rsidR="00352197">
        <w:t>情感对序列</w:t>
      </w:r>
      <w:r w:rsidR="00352197">
        <w:t>”</w:t>
      </w:r>
      <w:r w:rsidR="00352197">
        <w:rPr>
          <w:rFonts w:hint="eastAsia"/>
        </w:rPr>
        <w:t>的</w:t>
      </w:r>
      <w:r w:rsidR="00352197">
        <w:t xml:space="preserve"> GIF</w:t>
      </w:r>
      <w:r w:rsidR="00352197">
        <w:rPr>
          <w:rFonts w:hint="eastAsia"/>
        </w:rPr>
        <w:t xml:space="preserve"> </w:t>
      </w:r>
      <w:r w:rsidR="00352197">
        <w:rPr>
          <w:rFonts w:hint="eastAsia"/>
        </w:rPr>
        <w:t>情感时序</w:t>
      </w:r>
      <w:r w:rsidR="00352197">
        <w:t>分析模型</w:t>
      </w:r>
    </w:p>
    <w:p w14:paraId="4EAE18FD" w14:textId="77777777" w:rsidR="00287A62" w:rsidRDefault="00287A62" w:rsidP="00287A62">
      <w:pPr>
        <w:rPr>
          <w:rFonts w:ascii="SimSun" w:eastAsia="SimSun" w:hAnsi="SimSun" w:cs="SimSun"/>
        </w:rPr>
      </w:pPr>
    </w:p>
    <w:p w14:paraId="51231AB9" w14:textId="049BE515" w:rsidR="007C77BA" w:rsidRDefault="007C77BA" w:rsidP="007C77BA">
      <w:pPr>
        <w:pStyle w:val="a"/>
      </w:pPr>
      <w:r>
        <w:rPr>
          <w:rFonts w:hint="eastAsia"/>
        </w:rPr>
        <w:t>其中</w:t>
      </w:r>
      <w:r>
        <w:t>，</w:t>
      </w:r>
      <w:r>
        <w:rPr>
          <w:rFonts w:hint="eastAsia"/>
        </w:rPr>
        <w:t>隐含层</w:t>
      </w:r>
      <w:r>
        <w:t>包含500</w:t>
      </w:r>
      <w:r>
        <w:rPr>
          <w:rFonts w:hint="eastAsia"/>
        </w:rPr>
        <w:t>个</w:t>
      </w:r>
      <w:r>
        <w:t>“</w:t>
      </w:r>
      <w:r>
        <w:rPr>
          <w:rFonts w:hint="eastAsia"/>
        </w:rPr>
        <w:t>长短期记忆</w:t>
      </w:r>
      <w:r>
        <w:t xml:space="preserve">单元”（LSTM） </w:t>
      </w:r>
      <w:r>
        <w:rPr>
          <w:rFonts w:hint="eastAsia"/>
        </w:rPr>
        <w:t>节点</w:t>
      </w:r>
      <w:r>
        <w:t>，</w:t>
      </w:r>
      <w:r>
        <w:rPr>
          <w:rFonts w:hint="eastAsia"/>
        </w:rPr>
        <w:t>训练</w:t>
      </w:r>
      <w:r>
        <w:t>的初始学习速率为0.0001，</w:t>
      </w:r>
      <w:r>
        <w:rPr>
          <w:rFonts w:hint="eastAsia"/>
        </w:rPr>
        <w:t>学习算法</w:t>
      </w:r>
      <w:r>
        <w:t xml:space="preserve">使用 Adadelta </w:t>
      </w:r>
      <w:r>
        <w:rPr>
          <w:rFonts w:hint="eastAsia"/>
        </w:rPr>
        <w:t>学习算法</w:t>
      </w:r>
      <w:r>
        <w:t xml:space="preserve">,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48E8C7D5" w14:textId="12FA490E" w:rsidR="000E21B7" w:rsidRDefault="000E21B7" w:rsidP="007C77BA">
      <w:pPr>
        <w:pStyle w:val="a"/>
        <w:ind w:firstLine="0"/>
      </w:pPr>
    </w:p>
    <w:p w14:paraId="3E1A4DB9" w14:textId="77777777" w:rsidR="00287A62" w:rsidRDefault="00287A62" w:rsidP="00287A62">
      <w:pPr>
        <w:rPr>
          <w:rFonts w:ascii="SimSun" w:eastAsia="SimSun" w:hAnsi="SimSun" w:cs="SimSun"/>
        </w:rPr>
      </w:pPr>
    </w:p>
    <w:p w14:paraId="122477BE" w14:textId="26D15649" w:rsidR="00287A62" w:rsidRDefault="00287A62" w:rsidP="00A27725">
      <w:pPr>
        <w:pStyle w:val="a0"/>
      </w:pPr>
      <w:bookmarkStart w:id="177" w:name="_Toc448479900"/>
      <w:bookmarkStart w:id="178" w:name="_Toc449012393"/>
      <w:r w:rsidRPr="00FB0F68">
        <w:t xml:space="preserve">4.4 </w:t>
      </w:r>
      <w:r w:rsidRPr="00FB0F68">
        <w:rPr>
          <w:rFonts w:hint="eastAsia"/>
        </w:rPr>
        <w:t>实验</w:t>
      </w:r>
      <w:r w:rsidR="0001442E">
        <w:t>与分析</w:t>
      </w:r>
      <w:bookmarkEnd w:id="177"/>
      <w:bookmarkEnd w:id="178"/>
    </w:p>
    <w:p w14:paraId="1C127D15" w14:textId="77777777" w:rsidR="00287A62" w:rsidRDefault="00287A62" w:rsidP="00287A62">
      <w:pPr>
        <w:rPr>
          <w:rFonts w:ascii="SimSun" w:eastAsia="SimSun" w:hAnsi="SimSun" w:cs="SimSun"/>
          <w:b/>
        </w:rPr>
      </w:pPr>
    </w:p>
    <w:p w14:paraId="0C5545EE" w14:textId="268993C8" w:rsidR="00287A62" w:rsidRDefault="00287A62" w:rsidP="00A27725">
      <w:pPr>
        <w:pStyle w:val="a2"/>
      </w:pPr>
      <w:bookmarkStart w:id="179" w:name="_Toc448479901"/>
      <w:bookmarkStart w:id="180" w:name="_Toc449012394"/>
      <w:r>
        <w:t xml:space="preserve">4.4.1 </w:t>
      </w:r>
      <w:bookmarkEnd w:id="179"/>
      <w:r w:rsidR="004A0F44">
        <w:t>基于</w:t>
      </w:r>
      <w:r w:rsidR="004A0F44">
        <w:rPr>
          <w:rFonts w:hint="eastAsia"/>
        </w:rPr>
        <w:t>统计</w:t>
      </w:r>
      <w:r w:rsidR="004A0F44">
        <w:t>学习方法和</w:t>
      </w:r>
      <w:r w:rsidR="004A0F44">
        <w:rPr>
          <w:rFonts w:hint="eastAsia"/>
        </w:rPr>
        <w:t>词袋</w:t>
      </w:r>
      <w:r w:rsidR="004A0F44">
        <w:t>模型</w:t>
      </w:r>
      <w:r w:rsidR="004A0F44">
        <w:rPr>
          <w:rFonts w:hint="eastAsia"/>
        </w:rPr>
        <w:t>的</w:t>
      </w:r>
      <w:r w:rsidR="004A0F44">
        <w:t>情感极性分类实验</w:t>
      </w:r>
      <w:bookmarkEnd w:id="180"/>
    </w:p>
    <w:p w14:paraId="3E6870E3" w14:textId="77777777" w:rsidR="00287A62" w:rsidRDefault="00287A62" w:rsidP="00287A62">
      <w:pPr>
        <w:rPr>
          <w:rFonts w:ascii="SimSun" w:eastAsia="SimSun" w:hAnsi="SimSun" w:cs="SimSun"/>
          <w:b/>
        </w:rPr>
      </w:pPr>
    </w:p>
    <w:p w14:paraId="277AE110" w14:textId="77777777" w:rsidR="007C77BA" w:rsidRDefault="007C77BA" w:rsidP="007C77BA">
      <w:pPr>
        <w:pStyle w:val="a"/>
      </w:pPr>
      <w:r w:rsidRPr="00A71945">
        <w:rPr>
          <w:rFonts w:hint="eastAsia"/>
        </w:rPr>
        <w:t>我们使用了</w:t>
      </w:r>
      <w:r w:rsidRPr="00A71945">
        <w:t>多组</w:t>
      </w:r>
      <w:r>
        <w:t>基准来</w:t>
      </w:r>
      <w:r w:rsidRPr="00A71945">
        <w:t>评估 GIF</w:t>
      </w:r>
      <w:r w:rsidRPr="00A71945">
        <w:rPr>
          <w:rFonts w:hint="eastAsia"/>
        </w:rPr>
        <w:t xml:space="preserve"> 情感分析</w:t>
      </w:r>
      <w:r w:rsidRPr="00A71945">
        <w:t>时序模型</w:t>
      </w:r>
      <w:r>
        <w:t>的</w:t>
      </w:r>
      <w:r w:rsidRPr="00A71945">
        <w:rPr>
          <w:rFonts w:hint="eastAsia"/>
        </w:rPr>
        <w:t>有效</w:t>
      </w:r>
      <w:r>
        <w:t>性。</w:t>
      </w:r>
      <w:r>
        <w:rPr>
          <w:rFonts w:hint="eastAsia"/>
        </w:rPr>
        <w:t>它们</w:t>
      </w:r>
      <w:r>
        <w:t>分别是：基于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和</w:t>
      </w:r>
      <w:r>
        <w:rPr>
          <w:rFonts w:hint="eastAsia"/>
        </w:rPr>
        <w:t>降维后</w:t>
      </w:r>
      <w:r>
        <w:t>的 AdaB</w:t>
      </w:r>
      <w:r>
        <w:rPr>
          <w:rFonts w:hint="eastAsia"/>
        </w:rPr>
        <w:t>oost模型</w:t>
      </w:r>
      <w:r>
        <w:t>。</w:t>
      </w:r>
    </w:p>
    <w:p w14:paraId="485746E6" w14:textId="77777777" w:rsidR="007C77BA" w:rsidRDefault="007C77BA" w:rsidP="007C77BA">
      <w:pPr>
        <w:pStyle w:val="a"/>
      </w:pPr>
      <w:r>
        <w:lastRenderedPageBreak/>
        <w:t>这些</w:t>
      </w:r>
      <w:r>
        <w:rPr>
          <w:rFonts w:hint="eastAsia"/>
        </w:rPr>
        <w:t>基准</w:t>
      </w:r>
      <w:r>
        <w:t>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说明。首先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为1（保证</w:t>
      </w:r>
      <w:r>
        <w:rPr>
          <w:rFonts w:hint="eastAsia"/>
        </w:rPr>
        <w:t>稀疏性</w:t>
      </w:r>
      <w:r>
        <w:t>）。</w:t>
      </w:r>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4C1C5C96" w14:textId="34BD646F" w:rsidR="00AA5E9B" w:rsidRDefault="00287A62" w:rsidP="00AA5E9B">
      <w:pPr>
        <w:pStyle w:val="a"/>
      </w:pPr>
      <w:r>
        <w:t xml:space="preserve">我们使用的训练数据是 GSO-2015 </w:t>
      </w:r>
      <w:r>
        <w:rPr>
          <w:rFonts w:hint="eastAsia"/>
        </w:rPr>
        <w:t>数据集</w:t>
      </w:r>
      <w:r>
        <w:t>中的人工标注数据</w:t>
      </w:r>
      <w:r w:rsidR="001E4FBF">
        <w:t>（</w:t>
      </w:r>
      <w:r>
        <w:rPr>
          <w:rFonts w:hint="eastAsia"/>
        </w:rPr>
        <w:t>数据集</w:t>
      </w:r>
      <w:r>
        <w:t>的详细介绍在第五章中可以找到</w:t>
      </w:r>
      <w:r w:rsidR="001E4FBF">
        <w:t>）</w:t>
      </w:r>
      <w:r>
        <w:t>。</w:t>
      </w:r>
      <w:r>
        <w:rPr>
          <w:rFonts w:hint="eastAsia"/>
        </w:rPr>
        <w:t>在</w:t>
      </w:r>
      <w:r>
        <w:t>训练过程中</w:t>
      </w:r>
      <w:r>
        <w:rPr>
          <w:rFonts w:hint="eastAsia"/>
        </w:rPr>
        <w:t>为了</w:t>
      </w:r>
      <w:r w:rsidR="00DB7345">
        <w:t>避免</w:t>
      </w:r>
      <w:r>
        <w:rPr>
          <w:rFonts w:hint="eastAsia"/>
        </w:rPr>
        <w:t>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w:t>
      </w:r>
      <w:r w:rsidR="00DB7345">
        <w:t>“</w:t>
      </w:r>
      <w:r>
        <w:t>主成分分析</w:t>
      </w:r>
      <w:r w:rsidR="00DB7345">
        <w:t>”（PCA）</w:t>
      </w:r>
      <w:r>
        <w:t>方法将词袋模型的维度降到447</w:t>
      </w:r>
      <w:r>
        <w:rPr>
          <w:rFonts w:hint="eastAsia"/>
        </w:rPr>
        <w:t>维</w:t>
      </w:r>
      <w:r>
        <w:t>之后的分类结果。</w:t>
      </w:r>
    </w:p>
    <w:p w14:paraId="7718B696" w14:textId="60C2B783" w:rsidR="00AA5E9B" w:rsidRPr="00A71945" w:rsidRDefault="00287A62" w:rsidP="008E5455">
      <w:pPr>
        <w:pStyle w:val="a4"/>
      </w:pPr>
      <w:r>
        <w:rPr>
          <w:rFonts w:hint="eastAsia"/>
        </w:rPr>
        <w:t>表</w:t>
      </w:r>
      <w:r w:rsidR="003F6FBC">
        <w:t>4.1</w:t>
      </w:r>
      <w:r>
        <w:t xml:space="preserve"> </w:t>
      </w:r>
      <w:r>
        <w:rPr>
          <w:rFonts w:hint="eastAsia"/>
        </w:rPr>
        <w:t>训练集</w:t>
      </w:r>
      <w:r>
        <w:t>信息</w:t>
      </w: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287A62" w:rsidRPr="00807C83" w14:paraId="37871AE8" w14:textId="77777777" w:rsidTr="00093BD4">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DC6AA" w14:textId="77777777" w:rsidR="00287A62" w:rsidRPr="00807C83" w:rsidRDefault="00287A62" w:rsidP="00093BD4">
            <w:pPr>
              <w:jc w:val="center"/>
              <w:rPr>
                <w:rFonts w:eastAsia="Times New Roman" w:cs="Times New Roman"/>
                <w:color w:val="000000"/>
              </w:rPr>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9B2FD7" w14:textId="7771E593" w:rsidR="00287A62" w:rsidRPr="00807C83" w:rsidRDefault="00287A62" w:rsidP="00093BD4">
            <w:pPr>
              <w:jc w:val="center"/>
              <w:rPr>
                <w:rFonts w:eastAsia="Times New Roman" w:cs="Times New Roman"/>
                <w:color w:val="000000"/>
              </w:rPr>
            </w:pPr>
          </w:p>
        </w:tc>
      </w:tr>
      <w:tr w:rsidR="00287A62" w:rsidRPr="00807C83" w14:paraId="12320929" w14:textId="77777777" w:rsidTr="00093BD4">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1FFAEA" w14:textId="77777777" w:rsidR="00287A62" w:rsidRPr="00807C83" w:rsidRDefault="00287A62" w:rsidP="00093BD4">
            <w:pPr>
              <w:jc w:val="cente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46E9CB88" w14:textId="77777777" w:rsidR="00287A62" w:rsidRPr="00807C83" w:rsidRDefault="00287A62" w:rsidP="00093BD4">
            <w:pPr>
              <w:jc w:val="center"/>
              <w:rPr>
                <w:rFonts w:eastAsia="Times New Roman" w:cs="Times New Roman"/>
                <w:color w:val="000000"/>
              </w:rPr>
            </w:pPr>
            <w:r w:rsidRPr="00807C83">
              <w:rPr>
                <w:rFonts w:eastAsia="Times New Roman" w:cs="Times New Roman"/>
                <w:color w:val="000000"/>
              </w:rPr>
              <w:t>1239</w:t>
            </w:r>
          </w:p>
        </w:tc>
      </w:tr>
      <w:tr w:rsidR="00287A62" w:rsidRPr="00807C83" w14:paraId="02E7AF2F" w14:textId="77777777" w:rsidTr="00093BD4">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961AD3" w14:textId="77777777" w:rsidR="00287A62" w:rsidRPr="00807C83" w:rsidRDefault="00287A62" w:rsidP="00093BD4">
            <w:pPr>
              <w:jc w:val="cente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2D8FDB95" w14:textId="77777777" w:rsidR="00287A62" w:rsidRPr="00807C83" w:rsidRDefault="00287A62" w:rsidP="00093BD4">
            <w:pPr>
              <w:jc w:val="center"/>
              <w:rPr>
                <w:rFonts w:eastAsia="Times New Roman" w:cs="Times New Roman"/>
                <w:color w:val="000000"/>
              </w:rPr>
            </w:pPr>
            <w:r w:rsidRPr="00807C83">
              <w:rPr>
                <w:rFonts w:eastAsia="Times New Roman" w:cs="Times New Roman"/>
                <w:color w:val="000000"/>
              </w:rPr>
              <w:t>630</w:t>
            </w:r>
          </w:p>
        </w:tc>
      </w:tr>
      <w:tr w:rsidR="00287A62" w:rsidRPr="00807C83" w14:paraId="71E41E20" w14:textId="77777777" w:rsidTr="00093BD4">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385F91" w14:textId="77777777" w:rsidR="00287A62" w:rsidRPr="00807C83" w:rsidRDefault="00287A62" w:rsidP="00093BD4">
            <w:pPr>
              <w:jc w:val="cente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46B6E7B6" w14:textId="77777777" w:rsidR="00287A62" w:rsidRPr="00807C83" w:rsidRDefault="00287A62" w:rsidP="00093BD4">
            <w:pPr>
              <w:jc w:val="center"/>
              <w:rPr>
                <w:rFonts w:eastAsia="Times New Roman" w:cs="Times New Roman"/>
                <w:color w:val="000000"/>
              </w:rPr>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6080" w:type="dxa"/>
        <w:jc w:val="center"/>
        <w:tblLook w:val="04A0" w:firstRow="1" w:lastRow="0" w:firstColumn="1" w:lastColumn="0" w:noHBand="0" w:noVBand="1"/>
      </w:tblPr>
      <w:tblGrid>
        <w:gridCol w:w="1520"/>
        <w:gridCol w:w="1520"/>
        <w:gridCol w:w="1520"/>
        <w:gridCol w:w="1520"/>
      </w:tblGrid>
      <w:tr w:rsidR="00287A62" w:rsidRPr="00814876" w14:paraId="0FC45928" w14:textId="77777777" w:rsidTr="00093BD4">
        <w:trPr>
          <w:trHeight w:val="356"/>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10F57" w14:textId="77777777" w:rsidR="00287A62" w:rsidRPr="00093BD4" w:rsidRDefault="00287A62" w:rsidP="00093BD4">
            <w:pPr>
              <w:jc w:val="center"/>
              <w:rPr>
                <w:rFonts w:eastAsia="Times New Roman" w:cs="Times New Roman"/>
                <w:color w:val="000000"/>
                <w:sz w:val="24"/>
                <w:szCs w:val="28"/>
              </w:rPr>
            </w:pPr>
            <w:r w:rsidRPr="00093BD4">
              <w:rPr>
                <w:rFonts w:ascii="MS Mincho" w:eastAsia="MS Mincho" w:hAnsi="MS Mincho" w:cs="MS Mincho"/>
                <w:color w:val="000000"/>
                <w:sz w:val="24"/>
                <w:szCs w:val="28"/>
              </w:rPr>
              <w:lastRenderedPageBreak/>
              <w:t>分</w:t>
            </w:r>
            <w:r w:rsidRPr="00093BD4">
              <w:rPr>
                <w:rFonts w:ascii="SimSun" w:eastAsia="SimSun" w:hAnsi="SimSun" w:cs="SimSun"/>
                <w:color w:val="000000"/>
                <w:sz w:val="24"/>
                <w:szCs w:val="28"/>
              </w:rPr>
              <w:t>类</w:t>
            </w:r>
            <w:r w:rsidRPr="00093BD4">
              <w:rPr>
                <w:rFonts w:ascii="MS Mincho" w:eastAsia="MS Mincho" w:hAnsi="MS Mincho" w:cs="MS Mincho"/>
                <w:color w:val="000000"/>
                <w:sz w:val="24"/>
                <w:szCs w:val="28"/>
              </w:rPr>
              <w:t>方法</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017662F6" w14:textId="77777777" w:rsidR="00287A62" w:rsidRPr="00093BD4" w:rsidRDefault="00287A62" w:rsidP="00093BD4">
            <w:pPr>
              <w:jc w:val="center"/>
              <w:rPr>
                <w:rFonts w:eastAsia="Times New Roman" w:cs="Times New Roman"/>
                <w:color w:val="000000"/>
                <w:sz w:val="24"/>
                <w:szCs w:val="28"/>
              </w:rPr>
            </w:pPr>
            <w:r w:rsidRPr="00093BD4">
              <w:rPr>
                <w:rFonts w:ascii="MS Mincho" w:eastAsia="MS Mincho" w:hAnsi="MS Mincho" w:cs="MS Mincho"/>
                <w:color w:val="000000"/>
                <w:sz w:val="24"/>
                <w:szCs w:val="28"/>
              </w:rPr>
              <w:t>情感</w:t>
            </w:r>
            <w:r w:rsidRPr="00093BD4">
              <w:rPr>
                <w:rFonts w:ascii="SimSun" w:eastAsia="SimSun" w:hAnsi="SimSun" w:cs="SimSun"/>
                <w:color w:val="000000"/>
                <w:sz w:val="24"/>
                <w:szCs w:val="28"/>
              </w:rPr>
              <w:t>对</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35BF2F7D" w14:textId="77777777" w:rsidR="00287A62" w:rsidRPr="00093BD4" w:rsidRDefault="00287A62" w:rsidP="00093BD4">
            <w:pPr>
              <w:jc w:val="center"/>
              <w:rPr>
                <w:rFonts w:eastAsia="Times New Roman" w:cs="Times New Roman"/>
                <w:color w:val="000000"/>
                <w:sz w:val="24"/>
                <w:szCs w:val="28"/>
              </w:rPr>
            </w:pPr>
            <w:r w:rsidRPr="00093BD4">
              <w:rPr>
                <w:rFonts w:eastAsia="Times New Roman" w:cs="Times New Roman"/>
                <w:color w:val="000000"/>
                <w:sz w:val="24"/>
                <w:szCs w:val="28"/>
              </w:rPr>
              <w:t>ANP</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028DAA21" w14:textId="77777777" w:rsidR="00287A62" w:rsidRPr="00093BD4" w:rsidRDefault="00287A62" w:rsidP="00093BD4">
            <w:pPr>
              <w:jc w:val="center"/>
              <w:rPr>
                <w:rFonts w:eastAsia="Times New Roman" w:cs="Times New Roman"/>
                <w:color w:val="000000"/>
                <w:sz w:val="24"/>
              </w:rPr>
            </w:pPr>
            <w:r w:rsidRPr="00093BD4">
              <w:rPr>
                <w:rFonts w:ascii="MS Mincho" w:eastAsia="MS Mincho" w:hAnsi="MS Mincho" w:cs="MS Mincho"/>
                <w:color w:val="000000"/>
                <w:sz w:val="24"/>
              </w:rPr>
              <w:t>情感</w:t>
            </w:r>
            <w:r w:rsidRPr="00093BD4">
              <w:rPr>
                <w:rFonts w:ascii="SimSun" w:eastAsia="SimSun" w:hAnsi="SimSun" w:cs="SimSun"/>
                <w:color w:val="000000"/>
                <w:sz w:val="24"/>
              </w:rPr>
              <w:t>对</w:t>
            </w:r>
            <w:r w:rsidRPr="00093BD4">
              <w:rPr>
                <w:rFonts w:eastAsia="Times New Roman" w:cs="Times New Roman"/>
                <w:color w:val="000000"/>
                <w:sz w:val="24"/>
              </w:rPr>
              <w:t>+PCA</w:t>
            </w:r>
          </w:p>
        </w:tc>
      </w:tr>
      <w:tr w:rsidR="00287A62" w:rsidRPr="00814876" w14:paraId="1A8EAF21" w14:textId="77777777" w:rsidTr="00093BD4">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A9D0A9A"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SMO</w:t>
            </w:r>
          </w:p>
        </w:tc>
        <w:tc>
          <w:tcPr>
            <w:tcW w:w="1520" w:type="dxa"/>
            <w:tcBorders>
              <w:top w:val="nil"/>
              <w:left w:val="nil"/>
              <w:bottom w:val="single" w:sz="4" w:space="0" w:color="auto"/>
              <w:right w:val="single" w:sz="4" w:space="0" w:color="auto"/>
            </w:tcBorders>
            <w:shd w:val="clear" w:color="auto" w:fill="auto"/>
            <w:noWrap/>
            <w:vAlign w:val="bottom"/>
            <w:hideMark/>
          </w:tcPr>
          <w:p w14:paraId="75ACBA31"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76.6</w:t>
            </w:r>
          </w:p>
        </w:tc>
        <w:tc>
          <w:tcPr>
            <w:tcW w:w="1520" w:type="dxa"/>
            <w:tcBorders>
              <w:top w:val="nil"/>
              <w:left w:val="nil"/>
              <w:bottom w:val="single" w:sz="4" w:space="0" w:color="auto"/>
              <w:right w:val="single" w:sz="4" w:space="0" w:color="auto"/>
            </w:tcBorders>
            <w:shd w:val="clear" w:color="auto" w:fill="auto"/>
            <w:noWrap/>
            <w:vAlign w:val="bottom"/>
            <w:hideMark/>
          </w:tcPr>
          <w:p w14:paraId="7E6FDA90"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72.2</w:t>
            </w:r>
          </w:p>
        </w:tc>
        <w:tc>
          <w:tcPr>
            <w:tcW w:w="1520" w:type="dxa"/>
            <w:tcBorders>
              <w:top w:val="nil"/>
              <w:left w:val="nil"/>
              <w:bottom w:val="single" w:sz="4" w:space="0" w:color="auto"/>
              <w:right w:val="single" w:sz="4" w:space="0" w:color="auto"/>
            </w:tcBorders>
            <w:shd w:val="clear" w:color="auto" w:fill="auto"/>
            <w:noWrap/>
            <w:vAlign w:val="bottom"/>
            <w:hideMark/>
          </w:tcPr>
          <w:p w14:paraId="2420D4C1"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75.1</w:t>
            </w:r>
          </w:p>
        </w:tc>
      </w:tr>
      <w:tr w:rsidR="00287A62" w:rsidRPr="00814876" w14:paraId="36F8F548" w14:textId="77777777" w:rsidTr="00093BD4">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EE1559C"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NavieBay</w:t>
            </w:r>
          </w:p>
        </w:tc>
        <w:tc>
          <w:tcPr>
            <w:tcW w:w="1520" w:type="dxa"/>
            <w:tcBorders>
              <w:top w:val="nil"/>
              <w:left w:val="nil"/>
              <w:bottom w:val="single" w:sz="4" w:space="0" w:color="auto"/>
              <w:right w:val="single" w:sz="4" w:space="0" w:color="auto"/>
            </w:tcBorders>
            <w:shd w:val="clear" w:color="auto" w:fill="auto"/>
            <w:noWrap/>
            <w:vAlign w:val="bottom"/>
            <w:hideMark/>
          </w:tcPr>
          <w:p w14:paraId="559E2C98"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68.4</w:t>
            </w:r>
          </w:p>
        </w:tc>
        <w:tc>
          <w:tcPr>
            <w:tcW w:w="1520" w:type="dxa"/>
            <w:tcBorders>
              <w:top w:val="nil"/>
              <w:left w:val="nil"/>
              <w:bottom w:val="single" w:sz="4" w:space="0" w:color="auto"/>
              <w:right w:val="single" w:sz="4" w:space="0" w:color="auto"/>
            </w:tcBorders>
            <w:shd w:val="clear" w:color="auto" w:fill="auto"/>
            <w:noWrap/>
            <w:vAlign w:val="bottom"/>
            <w:hideMark/>
          </w:tcPr>
          <w:p w14:paraId="3021A4DA"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67.7</w:t>
            </w:r>
          </w:p>
        </w:tc>
        <w:tc>
          <w:tcPr>
            <w:tcW w:w="1520" w:type="dxa"/>
            <w:tcBorders>
              <w:top w:val="nil"/>
              <w:left w:val="nil"/>
              <w:bottom w:val="single" w:sz="4" w:space="0" w:color="auto"/>
              <w:right w:val="single" w:sz="4" w:space="0" w:color="auto"/>
            </w:tcBorders>
            <w:shd w:val="clear" w:color="auto" w:fill="auto"/>
            <w:noWrap/>
            <w:vAlign w:val="bottom"/>
            <w:hideMark/>
          </w:tcPr>
          <w:p w14:paraId="15BE0CAD"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68.4</w:t>
            </w:r>
          </w:p>
        </w:tc>
      </w:tr>
      <w:tr w:rsidR="00287A62" w:rsidRPr="00814876" w14:paraId="1907F0A4" w14:textId="77777777" w:rsidTr="00093BD4">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7E699FC"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AdaBoost</w:t>
            </w:r>
          </w:p>
        </w:tc>
        <w:tc>
          <w:tcPr>
            <w:tcW w:w="1520" w:type="dxa"/>
            <w:tcBorders>
              <w:top w:val="nil"/>
              <w:left w:val="nil"/>
              <w:bottom w:val="single" w:sz="4" w:space="0" w:color="auto"/>
              <w:right w:val="single" w:sz="4" w:space="0" w:color="auto"/>
            </w:tcBorders>
            <w:shd w:val="clear" w:color="auto" w:fill="auto"/>
            <w:noWrap/>
            <w:vAlign w:val="bottom"/>
            <w:hideMark/>
          </w:tcPr>
          <w:p w14:paraId="34AE0F52"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64.8</w:t>
            </w:r>
          </w:p>
        </w:tc>
        <w:tc>
          <w:tcPr>
            <w:tcW w:w="1520" w:type="dxa"/>
            <w:tcBorders>
              <w:top w:val="nil"/>
              <w:left w:val="nil"/>
              <w:bottom w:val="single" w:sz="4" w:space="0" w:color="auto"/>
              <w:right w:val="single" w:sz="4" w:space="0" w:color="auto"/>
            </w:tcBorders>
            <w:shd w:val="clear" w:color="auto" w:fill="auto"/>
            <w:noWrap/>
            <w:vAlign w:val="bottom"/>
            <w:hideMark/>
          </w:tcPr>
          <w:p w14:paraId="148E8E2A"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64.4</w:t>
            </w:r>
          </w:p>
        </w:tc>
        <w:tc>
          <w:tcPr>
            <w:tcW w:w="1520" w:type="dxa"/>
            <w:tcBorders>
              <w:top w:val="nil"/>
              <w:left w:val="nil"/>
              <w:bottom w:val="single" w:sz="4" w:space="0" w:color="auto"/>
              <w:right w:val="single" w:sz="4" w:space="0" w:color="auto"/>
            </w:tcBorders>
            <w:shd w:val="clear" w:color="auto" w:fill="auto"/>
            <w:noWrap/>
            <w:vAlign w:val="bottom"/>
            <w:hideMark/>
          </w:tcPr>
          <w:p w14:paraId="3BF09EC6"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64.8</w:t>
            </w:r>
          </w:p>
        </w:tc>
      </w:tr>
      <w:tr w:rsidR="00287A62" w:rsidRPr="00814876" w14:paraId="01B2E34E" w14:textId="77777777" w:rsidTr="00093BD4">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0A78DD5"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LogiRegr</w:t>
            </w:r>
          </w:p>
        </w:tc>
        <w:tc>
          <w:tcPr>
            <w:tcW w:w="1520" w:type="dxa"/>
            <w:tcBorders>
              <w:top w:val="nil"/>
              <w:left w:val="nil"/>
              <w:bottom w:val="single" w:sz="4" w:space="0" w:color="auto"/>
              <w:right w:val="single" w:sz="4" w:space="0" w:color="auto"/>
            </w:tcBorders>
            <w:shd w:val="clear" w:color="auto" w:fill="auto"/>
            <w:noWrap/>
            <w:vAlign w:val="bottom"/>
            <w:hideMark/>
          </w:tcPr>
          <w:p w14:paraId="16F8FE72"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69.2</w:t>
            </w:r>
          </w:p>
        </w:tc>
        <w:tc>
          <w:tcPr>
            <w:tcW w:w="1520" w:type="dxa"/>
            <w:tcBorders>
              <w:top w:val="nil"/>
              <w:left w:val="nil"/>
              <w:bottom w:val="single" w:sz="4" w:space="0" w:color="auto"/>
              <w:right w:val="single" w:sz="4" w:space="0" w:color="auto"/>
            </w:tcBorders>
            <w:shd w:val="clear" w:color="auto" w:fill="auto"/>
            <w:noWrap/>
            <w:vAlign w:val="bottom"/>
            <w:hideMark/>
          </w:tcPr>
          <w:p w14:paraId="69461BA0"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72.1</w:t>
            </w:r>
          </w:p>
        </w:tc>
        <w:tc>
          <w:tcPr>
            <w:tcW w:w="1520" w:type="dxa"/>
            <w:tcBorders>
              <w:top w:val="nil"/>
              <w:left w:val="nil"/>
              <w:bottom w:val="single" w:sz="4" w:space="0" w:color="auto"/>
              <w:right w:val="single" w:sz="4" w:space="0" w:color="auto"/>
            </w:tcBorders>
            <w:shd w:val="clear" w:color="auto" w:fill="auto"/>
            <w:noWrap/>
            <w:vAlign w:val="bottom"/>
            <w:hideMark/>
          </w:tcPr>
          <w:p w14:paraId="419EBC84" w14:textId="77777777" w:rsidR="00287A62" w:rsidRPr="00814876" w:rsidRDefault="00287A62" w:rsidP="00093BD4">
            <w:pPr>
              <w:jc w:val="center"/>
              <w:rPr>
                <w:rFonts w:eastAsia="Times New Roman" w:cs="Times New Roman"/>
                <w:color w:val="000000"/>
              </w:rPr>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5E5860">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drawing>
          <wp:inline distT="0" distB="0" distL="0" distR="0" wp14:anchorId="2C535CDD" wp14:editId="03622A3E">
            <wp:extent cx="3620135" cy="2746375"/>
            <wp:effectExtent l="0" t="0" r="12065"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BDC5F5F" w14:textId="77777777" w:rsidR="00AA5E9B" w:rsidRDefault="00AA5E9B" w:rsidP="00287A62">
      <w:pPr>
        <w:jc w:val="center"/>
        <w:rPr>
          <w:rFonts w:ascii="SimSun" w:eastAsia="SimSun" w:hAnsi="SimSun" w:cs="SimSun"/>
        </w:rPr>
      </w:pPr>
    </w:p>
    <w:p w14:paraId="0043C02B" w14:textId="584B0F03" w:rsidR="00AA5E9B" w:rsidRDefault="00AA5E9B" w:rsidP="00FA55B5">
      <w:pPr>
        <w:pStyle w:val="a4"/>
      </w:pPr>
      <w:r>
        <w:rPr>
          <w:rFonts w:hint="eastAsia"/>
        </w:rPr>
        <w:t>图</w:t>
      </w:r>
      <w:r w:rsidR="003F6FBC">
        <w:t>4.8</w:t>
      </w:r>
      <w:r>
        <w:t xml:space="preserve"> </w:t>
      </w:r>
      <w:r>
        <w:t>情感分析时序模型基准图，</w:t>
      </w:r>
      <w:r>
        <w:rPr>
          <w:rFonts w:hint="eastAsia"/>
        </w:rPr>
        <w:t>验证</w:t>
      </w:r>
      <w:r>
        <w:t>第二阶段</w:t>
      </w:r>
    </w:p>
    <w:p w14:paraId="75363B08" w14:textId="77777777" w:rsidR="00E31A6D" w:rsidRPr="00FA55B5" w:rsidRDefault="00E31A6D" w:rsidP="00FA55B5">
      <w:pPr>
        <w:pStyle w:val="a4"/>
        <w:rPr>
          <w:rFonts w:hint="eastAsia"/>
        </w:rPr>
      </w:pPr>
    </w:p>
    <w:p w14:paraId="389D29AD" w14:textId="58228988" w:rsidR="00287A62" w:rsidRDefault="00287A62" w:rsidP="00093BD4">
      <w:pPr>
        <w:pStyle w:val="a2"/>
        <w:rPr>
          <w:rFonts w:ascii="SimSun" w:eastAsia="SimSun" w:hAnsi="SimSun"/>
        </w:rPr>
      </w:pPr>
      <w:bookmarkStart w:id="181" w:name="_Toc448479902"/>
      <w:bookmarkStart w:id="182" w:name="_Toc449012395"/>
      <w:r w:rsidRPr="00F04F9E">
        <w:t>4.4.2</w:t>
      </w:r>
      <w:r>
        <w:t xml:space="preserve"> </w:t>
      </w:r>
      <w:r w:rsidR="0001442E">
        <w:t>基于</w:t>
      </w:r>
      <w:r>
        <w:rPr>
          <w:rFonts w:hint="eastAsia"/>
        </w:rPr>
        <w:t>带</w:t>
      </w:r>
      <w:r w:rsidR="009212E6">
        <w:t>“</w:t>
      </w:r>
      <w:r>
        <w:t>长短期记忆单元</w:t>
      </w:r>
      <w:r w:rsidR="009212E6">
        <w:t>”（LSTM）</w:t>
      </w:r>
      <w:r>
        <w:rPr>
          <w:rFonts w:hint="eastAsia"/>
        </w:rPr>
        <w:t>的</w:t>
      </w:r>
      <w:r w:rsidR="009212E6">
        <w:t>“</w:t>
      </w:r>
      <w:r>
        <w:t>循环神经网络</w:t>
      </w:r>
      <w:r w:rsidR="009212E6">
        <w:t>”（RNN）</w:t>
      </w:r>
      <w:bookmarkEnd w:id="181"/>
      <w:r w:rsidR="0001442E">
        <w:t>的情感极性分类实验</w:t>
      </w:r>
      <w:bookmarkEnd w:id="182"/>
    </w:p>
    <w:p w14:paraId="005495A9" w14:textId="6A8934C2" w:rsidR="00287A62" w:rsidRDefault="00287A62" w:rsidP="005E5860">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学习速率0.0001， 优化方法是</w:t>
      </w:r>
      <w:r w:rsidR="0044430B">
        <w:t xml:space="preserve"> A</w:t>
      </w:r>
      <w:r>
        <w:t xml:space="preserve">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435D8C98" w14:textId="4002FB27" w:rsidR="00287A62" w:rsidRDefault="00287A62" w:rsidP="00093BD4">
      <w:pPr>
        <w:pStyle w:val="a"/>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2A8A308D" w14:textId="3BDE8D69" w:rsidR="00287A62" w:rsidRDefault="00287A62" w:rsidP="00093BD4">
      <w:pPr>
        <w:pStyle w:val="a2"/>
      </w:pPr>
      <w:bookmarkStart w:id="183" w:name="_Toc448479903"/>
      <w:bookmarkStart w:id="184" w:name="_Toc449012396"/>
      <w:r w:rsidRPr="00F361ED">
        <w:rPr>
          <w:rFonts w:hint="eastAsia"/>
        </w:rPr>
        <w:t xml:space="preserve">4.4.3 </w:t>
      </w:r>
      <w:r w:rsidR="002722D8">
        <w:t>GIF</w:t>
      </w:r>
      <w:r w:rsidR="002722D8">
        <w:rPr>
          <w:rFonts w:hint="eastAsia"/>
        </w:rPr>
        <w:t xml:space="preserve"> 视频</w:t>
      </w:r>
      <w:r w:rsidR="002722D8">
        <w:t>情感分类</w:t>
      </w:r>
      <w:r w:rsidR="002A76EB">
        <w:t>综合</w:t>
      </w:r>
      <w:r w:rsidR="002722D8">
        <w:rPr>
          <w:rFonts w:hint="eastAsia"/>
        </w:rPr>
        <w:t>实验</w:t>
      </w:r>
      <w:bookmarkEnd w:id="183"/>
      <w:bookmarkEnd w:id="184"/>
    </w:p>
    <w:p w14:paraId="12756C90" w14:textId="63E3BF9F" w:rsidR="00287A62" w:rsidRDefault="00287A62" w:rsidP="005E5860">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sidR="002A76EB">
        <w:t>，</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w:t>
      </w:r>
      <w:r w:rsidR="002A76EB">
        <w:t>（具体流程参考图4.6）</w:t>
      </w:r>
      <w:r>
        <w:t>。本节的对照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00B9BA58">
            <wp:extent cx="4766733" cy="2860040"/>
            <wp:effectExtent l="0" t="0" r="8890" b="1016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5D367FE5" w14:textId="7F235125" w:rsidR="00287A62" w:rsidRDefault="00287A62" w:rsidP="00093BD4">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w:t>
      </w:r>
      <w:r w:rsidR="008B0F33">
        <w:t>~</w:t>
      </w:r>
      <w:r w:rsidR="006E25C6">
        <w:t>2</w:t>
      </w:r>
      <w:r>
        <w:t>%），</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0ED5682F" w14:textId="08ECECF5" w:rsidR="00287A62" w:rsidRPr="00683FF6" w:rsidRDefault="00287A62" w:rsidP="00AA5E9B">
      <w:pPr>
        <w:pStyle w:val="a2"/>
      </w:pPr>
      <w:bookmarkStart w:id="185" w:name="_Toc448479904"/>
      <w:bookmarkStart w:id="186" w:name="_Toc449012397"/>
      <w:r w:rsidRPr="00683FF6">
        <w:rPr>
          <w:rFonts w:hint="eastAsia"/>
        </w:rPr>
        <w:t xml:space="preserve">4.4.4 </w:t>
      </w:r>
      <w:r w:rsidRPr="00683FF6">
        <w:t>分类</w:t>
      </w:r>
      <w:r w:rsidR="00BE7FE0">
        <w:t>实例分析</w:t>
      </w:r>
      <w:bookmarkEnd w:id="185"/>
      <w:bookmarkEnd w:id="186"/>
    </w:p>
    <w:p w14:paraId="2C0A8D72" w14:textId="77777777" w:rsidR="00287A62" w:rsidRDefault="00287A62" w:rsidP="00287A62">
      <w:pPr>
        <w:rPr>
          <w:rFonts w:ascii="SimSun" w:eastAsia="SimSun" w:hAnsi="SimSun" w:cs="SimSun"/>
        </w:rPr>
      </w:pPr>
    </w:p>
    <w:p w14:paraId="2BE11500" w14:textId="77777777" w:rsidR="00287A62" w:rsidRDefault="00287A62" w:rsidP="00093BD4">
      <w:pPr>
        <w:jc w:val="center"/>
        <w:rPr>
          <w:rFonts w:ascii="SimSun" w:eastAsia="SimSun" w:hAnsi="SimSun" w:cs="SimSun"/>
        </w:rPr>
      </w:pPr>
      <w:r>
        <w:rPr>
          <w:noProof/>
          <w:color w:val="000000"/>
          <w:sz w:val="18"/>
          <w:szCs w:val="18"/>
          <w:lang w:eastAsia="en-US"/>
        </w:rPr>
        <w:lastRenderedPageBreak/>
        <w:drawing>
          <wp:inline distT="0" distB="0" distL="0" distR="0" wp14:anchorId="05E34448" wp14:editId="5EDDAA0E">
            <wp:extent cx="6073581" cy="3545840"/>
            <wp:effectExtent l="0" t="0" r="0" b="1016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7784" cy="3548294"/>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51FC156F" w:rsidR="00287A62" w:rsidRDefault="00287A62" w:rsidP="00AA5E9B">
      <w:pPr>
        <w:pStyle w:val="a4"/>
      </w:pPr>
      <w:r>
        <w:t>图</w:t>
      </w:r>
      <w:r w:rsidR="003F6FBC">
        <w:t>4.11</w:t>
      </w:r>
      <w:r>
        <w:t xml:space="preserve"> </w:t>
      </w:r>
      <w:r>
        <w:t>分类</w:t>
      </w:r>
      <w:r w:rsidR="00BE7FE0">
        <w:t>实例分析</w:t>
      </w:r>
    </w:p>
    <w:p w14:paraId="02FC48C3" w14:textId="77777777" w:rsidR="00287A62" w:rsidRDefault="00287A62" w:rsidP="00287A62">
      <w:pPr>
        <w:jc w:val="center"/>
        <w:rPr>
          <w:rFonts w:ascii="SimSun" w:eastAsia="SimSun" w:hAnsi="SimSun" w:cs="SimSun"/>
        </w:rPr>
      </w:pPr>
    </w:p>
    <w:p w14:paraId="6AFFD72F" w14:textId="283CB4F6" w:rsidR="00705520" w:rsidRDefault="00287A62" w:rsidP="005E5860">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2FF48217" w14:textId="3E109B96" w:rsidR="00FD3290" w:rsidRDefault="00341DF4" w:rsidP="00093BD4">
      <w:pPr>
        <w:pStyle w:val="a0"/>
      </w:pPr>
      <w:bookmarkStart w:id="187" w:name="_Toc448479905"/>
      <w:bookmarkStart w:id="188" w:name="_Toc449012398"/>
      <w:r>
        <w:t xml:space="preserve">4.5 </w:t>
      </w:r>
      <w:r w:rsidR="00AA5E9B">
        <w:rPr>
          <w:rFonts w:hint="eastAsia"/>
        </w:rPr>
        <w:t>本章小结</w:t>
      </w:r>
      <w:bookmarkEnd w:id="187"/>
      <w:bookmarkEnd w:id="188"/>
    </w:p>
    <w:p w14:paraId="2E50F28E" w14:textId="04AB4F80" w:rsidR="007E4D0E" w:rsidRDefault="00FD3290" w:rsidP="005E5860">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r w:rsidR="00D716BE">
        <w:t>和相应的</w:t>
      </w:r>
      <w:r w:rsidR="00D716BE">
        <w:rPr>
          <w:rFonts w:hint="eastAsia"/>
        </w:rPr>
        <w:t>时序分析方法</w:t>
      </w:r>
      <w:r w:rsidR="007E4D0E">
        <w:t>。“</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与</w:t>
      </w:r>
      <w:r w:rsidR="007E4D0E">
        <w:lastRenderedPageBreak/>
        <w:t>统计学习方法（如 SVM,SMO,L</w:t>
      </w:r>
      <w:r w:rsidR="007E4D0E">
        <w:rPr>
          <w:rFonts w:hint="eastAsia"/>
        </w:rPr>
        <w:t>ogi</w:t>
      </w:r>
      <w:r w:rsidR="007E4D0E">
        <w:t>stic Regression，N</w:t>
      </w:r>
      <w:r w:rsidR="007E4D0E">
        <w:rPr>
          <w:rFonts w:hint="eastAsia"/>
        </w:rPr>
        <w:t>avie</w:t>
      </w:r>
      <w:r w:rsidR="007E4D0E">
        <w:t xml:space="preserve"> Bayes）还是与传统循环神经网络相比，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5E5860">
      <w:pPr>
        <w:pStyle w:val="a"/>
        <w:sectPr w:rsidR="007E4D0E" w:rsidSect="001818BD">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0CF1939F" w:rsidR="008F6DC4" w:rsidRDefault="008F6DC4" w:rsidP="00AA5E9B">
      <w:pPr>
        <w:pStyle w:val="a1"/>
      </w:pPr>
      <w:bookmarkStart w:id="189" w:name="_Toc448479906"/>
      <w:bookmarkStart w:id="190" w:name="_Toc449012399"/>
      <w:r>
        <w:t>第五章</w:t>
      </w:r>
      <w:r>
        <w:t xml:space="preserve"> </w:t>
      </w:r>
      <w:r w:rsidR="00FC083D">
        <w:rPr>
          <w:rFonts w:ascii="SimSun" w:eastAsia="SimSun" w:hAnsi="SimSun" w:cs="SimSun"/>
        </w:rPr>
        <w:t>GSO-2015</w:t>
      </w:r>
      <w:r w:rsidR="00F73B19">
        <w:rPr>
          <w:rFonts w:ascii="SimSun" w:eastAsia="SimSun" w:hAnsi="SimSun" w:cs="SimSun" w:hint="eastAsia"/>
        </w:rPr>
        <w:t>数据集</w:t>
      </w:r>
      <w:bookmarkEnd w:id="189"/>
      <w:bookmarkEnd w:id="190"/>
    </w:p>
    <w:p w14:paraId="6A987C78" w14:textId="77777777" w:rsidR="008F6DC4" w:rsidRDefault="008F6DC4" w:rsidP="00EE26C2">
      <w:pPr>
        <w:spacing w:line="360" w:lineRule="auto"/>
      </w:pPr>
    </w:p>
    <w:p w14:paraId="54423954" w14:textId="426260B1" w:rsidR="008F6DC4" w:rsidRDefault="008F6DC4" w:rsidP="005E5860">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w:t>
      </w:r>
      <w:r w:rsidR="009D31E1">
        <w:t>了基</w:t>
      </w:r>
      <w:r w:rsidR="009D31E1">
        <w:rPr>
          <w:rFonts w:hint="eastAsia"/>
        </w:rPr>
        <w:t>于</w:t>
      </w:r>
      <w:r w:rsidR="009D31E1">
        <w:t>LSTM和循环神经网络的时序检测方法</w:t>
      </w:r>
      <w:r>
        <w:t>；</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E5860">
      <w:pPr>
        <w:pStyle w:val="a"/>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191" w:name="_Toc448479907"/>
      <w:bookmarkStart w:id="192" w:name="_Toc449012400"/>
      <w:r>
        <w:rPr>
          <w:rFonts w:hint="eastAsia"/>
        </w:rPr>
        <w:t>5.1 GSO-2015数据集</w:t>
      </w:r>
      <w:bookmarkEnd w:id="191"/>
      <w:bookmarkEnd w:id="192"/>
    </w:p>
    <w:p w14:paraId="403E4B00" w14:textId="77777777" w:rsidR="00502A2F" w:rsidRPr="00502A2F" w:rsidRDefault="00502A2F" w:rsidP="00502A2F">
      <w:pPr>
        <w:pStyle w:val="DocumentMap"/>
      </w:pPr>
    </w:p>
    <w:p w14:paraId="05276FB9" w14:textId="30D023DB" w:rsidR="008F6DC4" w:rsidRDefault="008F6DC4" w:rsidP="005E5860">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0AD86C23">
            <wp:extent cx="3494799" cy="2453640"/>
            <wp:effectExtent l="0" t="0" r="1079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00455" cy="2457611"/>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193" w:name="_Toc449012401"/>
      <w:r>
        <w:t>5.2 GIF</w:t>
      </w:r>
      <w:r>
        <w:rPr>
          <w:rFonts w:hint="eastAsia"/>
        </w:rPr>
        <w:t xml:space="preserve"> 视频情感</w:t>
      </w:r>
      <w:r>
        <w:t>分析在线标注系统</w:t>
      </w:r>
      <w:bookmarkEnd w:id="193"/>
    </w:p>
    <w:p w14:paraId="42AB89AC" w14:textId="77777777" w:rsidR="001A57D5" w:rsidRPr="001A57D5" w:rsidRDefault="001A57D5" w:rsidP="001A57D5">
      <w:pPr>
        <w:pStyle w:val="DocumentMap"/>
      </w:pPr>
    </w:p>
    <w:p w14:paraId="56D9CBC9" w14:textId="31B19181" w:rsidR="00651769" w:rsidRDefault="00651769" w:rsidP="005E5860">
      <w:pPr>
        <w:pStyle w:val="a"/>
      </w:pPr>
      <w:r>
        <w:rPr>
          <w:rFonts w:hint="eastAsia"/>
        </w:rPr>
        <w:t>为了</w:t>
      </w:r>
      <w:r>
        <w:t>方便 GSO-2015</w:t>
      </w:r>
      <w:r>
        <w:rPr>
          <w:rFonts w:hint="eastAsia"/>
        </w:rPr>
        <w:t>数据集</w:t>
      </w:r>
      <w:r>
        <w:t>的人工标注工作，</w:t>
      </w:r>
      <w:r>
        <w:rPr>
          <w:rFonts w:hint="eastAsia"/>
        </w:rPr>
        <w:t>我们</w:t>
      </w:r>
      <w:r w:rsidR="00AA3A72">
        <w:t>制作了一个</w:t>
      </w:r>
      <w:r w:rsidR="0090517F">
        <w:t>GIF</w:t>
      </w:r>
      <w:r w:rsidR="0090517F">
        <w:rPr>
          <w:rFonts w:hint="eastAsia"/>
        </w:rPr>
        <w:t xml:space="preserve"> 情感分析数据集</w:t>
      </w:r>
      <w:r w:rsidR="00AA3A72">
        <w:t>在线标注系统</w:t>
      </w:r>
      <w:r>
        <w:t>。</w:t>
      </w:r>
      <w:r w:rsidR="0090517F">
        <w:rPr>
          <w:rFonts w:hint="eastAsia"/>
        </w:rPr>
        <w:t>如</w:t>
      </w:r>
      <w:r>
        <w:rPr>
          <w:rFonts w:hint="eastAsia"/>
        </w:rPr>
        <w:t>图</w:t>
      </w:r>
      <w:r w:rsidR="0090517F">
        <w:t>5.2</w:t>
      </w:r>
      <w:r>
        <w:t>所示。</w:t>
      </w:r>
    </w:p>
    <w:p w14:paraId="4BDB3DD7" w14:textId="2105BB46" w:rsidR="00651769" w:rsidRDefault="0090517F" w:rsidP="005E5860">
      <w:pPr>
        <w:pStyle w:val="a"/>
      </w:pPr>
      <w:r>
        <w:rPr>
          <w:rFonts w:hint="eastAsia"/>
        </w:rPr>
        <w:lastRenderedPageBreak/>
        <w:t>在</w:t>
      </w:r>
      <w:r>
        <w:t>标注者</w:t>
      </w:r>
      <w:r>
        <w:rPr>
          <w:rFonts w:hint="eastAsia"/>
        </w:rPr>
        <w:t>访问</w:t>
      </w:r>
      <w:r>
        <w:t>系统时，</w:t>
      </w:r>
      <w:r>
        <w:rPr>
          <w:rFonts w:hint="eastAsia"/>
        </w:rPr>
        <w:t>标注系统</w:t>
      </w:r>
      <w:r>
        <w:t>会</w:t>
      </w:r>
      <w:r w:rsidR="00491639">
        <w:rPr>
          <w:rFonts w:hint="eastAsia"/>
        </w:rPr>
        <w:t>从数据库</w:t>
      </w:r>
      <w:r w:rsidR="00651769">
        <w:t>中读取</w:t>
      </w:r>
      <w:r w:rsidR="00491639">
        <w:t>一张</w:t>
      </w:r>
      <w:r w:rsidR="00491639">
        <w:rPr>
          <w:rFonts w:hint="eastAsia"/>
        </w:rPr>
        <w:t>待标注</w:t>
      </w:r>
      <w:r w:rsidR="00491639">
        <w:t xml:space="preserve"> GIF</w:t>
      </w:r>
      <w:r w:rsidR="00491639">
        <w:rPr>
          <w:rFonts w:hint="eastAsia"/>
        </w:rPr>
        <w:t xml:space="preserve"> </w:t>
      </w:r>
      <w:r>
        <w:rPr>
          <w:rFonts w:hint="eastAsia"/>
        </w:rPr>
        <w:t>视频展示在</w:t>
      </w:r>
      <w:r>
        <w:t>图5.2</w:t>
      </w:r>
      <w:r>
        <w:rPr>
          <w:rFonts w:hint="eastAsia"/>
        </w:rPr>
        <w:t>白色</w:t>
      </w:r>
      <w:r>
        <w:t>方框中</w:t>
      </w:r>
      <w:r w:rsidR="00491639">
        <w:t>。</w:t>
      </w:r>
      <w:r w:rsidR="00491639">
        <w:rPr>
          <w:rFonts w:hint="eastAsia"/>
        </w:rPr>
        <w:t>标注者</w:t>
      </w:r>
      <w:r>
        <w:t>观看 GIF</w:t>
      </w:r>
      <w:r>
        <w:rPr>
          <w:rFonts w:hint="eastAsia"/>
        </w:rPr>
        <w:t xml:space="preserve"> 视频，判断</w:t>
      </w:r>
      <w:r>
        <w:t xml:space="preserve"> GIF</w:t>
      </w:r>
      <w:r>
        <w:rPr>
          <w:rFonts w:hint="eastAsia"/>
        </w:rPr>
        <w:t xml:space="preserve"> 视频的</w:t>
      </w:r>
      <w:r>
        <w:t>情感倾向并选择合适</w:t>
      </w:r>
      <w:r>
        <w:rPr>
          <w:rFonts w:hint="eastAsia"/>
        </w:rPr>
        <w:t>的</w:t>
      </w:r>
      <w:r>
        <w:t>“情感</w:t>
      </w:r>
      <w:r>
        <w:rPr>
          <w:rFonts w:hint="eastAsia"/>
        </w:rPr>
        <w:t>对</w:t>
      </w:r>
      <w:r>
        <w:t>序列”对 GIF</w:t>
      </w:r>
      <w:r>
        <w:rPr>
          <w:rFonts w:hint="eastAsia"/>
        </w:rPr>
        <w:t xml:space="preserve"> 视频进行</w:t>
      </w:r>
      <w:r>
        <w:t>标注。</w:t>
      </w:r>
      <w:r>
        <w:rPr>
          <w:rFonts w:hint="eastAsia"/>
        </w:rPr>
        <w:t>标注</w:t>
      </w:r>
      <w:r>
        <w:t>系统的第二行是“情感对序列”</w:t>
      </w:r>
      <w:r>
        <w:rPr>
          <w:rFonts w:hint="eastAsia"/>
        </w:rPr>
        <w:t>的</w:t>
      </w:r>
      <w:r>
        <w:t>标注区域，</w:t>
      </w:r>
      <w:r>
        <w:rPr>
          <w:rFonts w:hint="eastAsia"/>
        </w:rPr>
        <w:t>标注</w:t>
      </w:r>
      <w:r>
        <w:t>者根据 GIF</w:t>
      </w:r>
      <w:r>
        <w:rPr>
          <w:rFonts w:hint="eastAsia"/>
        </w:rPr>
        <w:t xml:space="preserve"> 视频的</w:t>
      </w:r>
      <w:r>
        <w:t>内容，</w:t>
      </w:r>
      <w:r>
        <w:rPr>
          <w:rFonts w:hint="eastAsia"/>
        </w:rPr>
        <w:t>选择</w:t>
      </w:r>
      <w:r>
        <w:t xml:space="preserve">使用“形容词名词对”（ANP） </w:t>
      </w:r>
      <w:r>
        <w:rPr>
          <w:rFonts w:hint="eastAsia"/>
        </w:rPr>
        <w:t>或</w:t>
      </w:r>
      <w:r>
        <w:t xml:space="preserve"> “动词名词对”（VNP）</w:t>
      </w:r>
      <w:r>
        <w:rPr>
          <w:rFonts w:hint="eastAsia"/>
        </w:rPr>
        <w:t>对</w:t>
      </w:r>
      <w:r>
        <w:t xml:space="preserve">GIF视频进行标注。 </w:t>
      </w:r>
      <w:r>
        <w:rPr>
          <w:rFonts w:hint="eastAsia"/>
        </w:rPr>
        <w:t>以</w:t>
      </w:r>
      <w:r>
        <w:t>“</w:t>
      </w:r>
      <w:r>
        <w:rPr>
          <w:rFonts w:hint="eastAsia"/>
        </w:rPr>
        <w:t>动词</w:t>
      </w:r>
      <w:r>
        <w:t>名词对”为例，</w:t>
      </w:r>
      <w:r>
        <w:rPr>
          <w:rFonts w:hint="eastAsia"/>
        </w:rPr>
        <w:t>用户在</w:t>
      </w:r>
      <w:r>
        <w:t>“情感对序列”标注区域的</w:t>
      </w:r>
      <w:r>
        <w:rPr>
          <w:rFonts w:hint="eastAsia"/>
        </w:rPr>
        <w:t>右</w:t>
      </w:r>
      <w:r>
        <w:t>半部分输入</w:t>
      </w:r>
      <w:r>
        <w:rPr>
          <w:rFonts w:hint="eastAsia"/>
        </w:rPr>
        <w:t>动词</w:t>
      </w:r>
      <w:r>
        <w:t>和名词，</w:t>
      </w:r>
      <w:r>
        <w:rPr>
          <w:rFonts w:hint="eastAsia"/>
        </w:rPr>
        <w:t>点击</w:t>
      </w:r>
      <w:r>
        <w:t>“Add a VNP”</w:t>
      </w:r>
      <w:r>
        <w:rPr>
          <w:rFonts w:hint="eastAsia"/>
        </w:rPr>
        <w:t>按钮</w:t>
      </w:r>
      <w:r>
        <w:t>，</w:t>
      </w:r>
      <w:r>
        <w:rPr>
          <w:rFonts w:hint="eastAsia"/>
        </w:rPr>
        <w:t>弹出</w:t>
      </w:r>
      <w:r>
        <w:t xml:space="preserve"> </w:t>
      </w:r>
      <w:r>
        <w:rPr>
          <w:rFonts w:hint="eastAsia"/>
        </w:rPr>
        <w:t>如图5.3所示</w:t>
      </w:r>
      <w:r>
        <w:t>的概念语义选择</w:t>
      </w:r>
      <w:r>
        <w:rPr>
          <w:rFonts w:hint="eastAsia"/>
        </w:rPr>
        <w:t>框</w:t>
      </w:r>
      <w:r>
        <w:t>，</w:t>
      </w:r>
      <w:r>
        <w:rPr>
          <w:rFonts w:hint="eastAsia"/>
        </w:rPr>
        <w:t>由于一词多义</w:t>
      </w:r>
      <w:r>
        <w:t>现象的存在，有些词会对应</w:t>
      </w:r>
      <w:r>
        <w:rPr>
          <w:rFonts w:hint="eastAsia"/>
        </w:rPr>
        <w:t>多个</w:t>
      </w:r>
      <w:r>
        <w:t>概念语义，</w:t>
      </w:r>
      <w:r>
        <w:rPr>
          <w:rFonts w:hint="eastAsia"/>
        </w:rPr>
        <w:t>需要</w:t>
      </w:r>
      <w:r>
        <w:t>用于选择合适的概念语义</w:t>
      </w:r>
      <w:r w:rsidR="00AF13DA">
        <w:t>构成</w:t>
      </w:r>
      <w:r>
        <w:t>“</w:t>
      </w:r>
      <w:r w:rsidR="00AF13DA">
        <w:t>情感对序列</w:t>
      </w:r>
      <w:r>
        <w:t>”。</w:t>
      </w:r>
      <w:r>
        <w:rPr>
          <w:rFonts w:hint="eastAsia"/>
        </w:rPr>
        <w:t>在</w:t>
      </w:r>
      <w:r>
        <w:t>“情感对序列”</w:t>
      </w:r>
      <w:r>
        <w:rPr>
          <w:rFonts w:hint="eastAsia"/>
        </w:rPr>
        <w:t>标注完成</w:t>
      </w:r>
      <w:r>
        <w:t>后，</w:t>
      </w:r>
      <w:r>
        <w:rPr>
          <w:rFonts w:hint="eastAsia"/>
        </w:rPr>
        <w:t>标注者</w:t>
      </w:r>
      <w:r>
        <w:t>根据 GIF</w:t>
      </w:r>
      <w:r>
        <w:rPr>
          <w:rFonts w:hint="eastAsia"/>
        </w:rPr>
        <w:t xml:space="preserve"> 视频的</w:t>
      </w:r>
      <w:r>
        <w:t>情感倾向性选择</w:t>
      </w:r>
      <w:r>
        <w:rPr>
          <w:rFonts w:hint="eastAsia"/>
        </w:rPr>
        <w:t>点击</w:t>
      </w:r>
      <w:r>
        <w:t>对应的按钮，</w:t>
      </w:r>
      <w:r>
        <w:rPr>
          <w:rFonts w:hint="eastAsia"/>
        </w:rPr>
        <w:t>共有</w:t>
      </w:r>
      <w:r>
        <w:t>四个按钮，</w:t>
      </w:r>
      <w:r>
        <w:rPr>
          <w:rFonts w:hint="eastAsia"/>
        </w:rPr>
        <w:t>分别为</w:t>
      </w:r>
      <w:r>
        <w:t>：</w:t>
      </w:r>
      <w:r>
        <w:rPr>
          <w:rFonts w:hint="eastAsia"/>
        </w:rPr>
        <w:t>积极</w:t>
      </w:r>
      <w:r>
        <w:t>、</w:t>
      </w:r>
      <w:r>
        <w:rPr>
          <w:rFonts w:hint="eastAsia"/>
        </w:rPr>
        <w:t>中性</w:t>
      </w:r>
      <w:r>
        <w:t>、</w:t>
      </w:r>
      <w:r>
        <w:rPr>
          <w:rFonts w:hint="eastAsia"/>
        </w:rPr>
        <w:t>消极</w:t>
      </w:r>
      <w:r>
        <w:t>、</w:t>
      </w:r>
      <w:r>
        <w:rPr>
          <w:rFonts w:hint="eastAsia"/>
        </w:rPr>
        <w:t>无法判断</w:t>
      </w:r>
      <w:r>
        <w:t xml:space="preserve">。 </w:t>
      </w:r>
    </w:p>
    <w:p w14:paraId="2BA364E4" w14:textId="5043DBEF" w:rsidR="00651769" w:rsidRDefault="00651769" w:rsidP="00093BD4">
      <w:pPr>
        <w:spacing w:line="360" w:lineRule="auto"/>
        <w:jc w:val="center"/>
        <w:rPr>
          <w:rFonts w:ascii="SimSun" w:eastAsia="SimSun" w:hAnsi="SimSun" w:cs="SimSun"/>
        </w:rPr>
      </w:pPr>
    </w:p>
    <w:p w14:paraId="5D399A60" w14:textId="14B5073D" w:rsidR="00651769" w:rsidRDefault="000D5506" w:rsidP="000D5506">
      <w:pPr>
        <w:spacing w:line="360" w:lineRule="auto"/>
        <w:jc w:val="center"/>
        <w:rPr>
          <w:rFonts w:ascii="SimSun" w:eastAsia="SimSun" w:hAnsi="SimSun" w:cs="SimSun"/>
        </w:rPr>
      </w:pPr>
      <w:r w:rsidRPr="000D5506">
        <w:rPr>
          <w:rFonts w:ascii="SimSun" w:hAnsi="SimSun"/>
          <w:noProof/>
          <w:sz w:val="24"/>
          <w:lang w:eastAsia="en-US"/>
        </w:rPr>
        <w:drawing>
          <wp:inline distT="0" distB="0" distL="0" distR="0" wp14:anchorId="7FE37A76" wp14:editId="0BA21C7F">
            <wp:extent cx="4982683" cy="4561751"/>
            <wp:effectExtent l="0" t="0" r="0" b="1079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6581" cy="4565319"/>
                    </a:xfrm>
                    <a:prstGeom prst="rect">
                      <a:avLst/>
                    </a:prstGeom>
                  </pic:spPr>
                </pic:pic>
              </a:graphicData>
            </a:graphic>
          </wp:inline>
        </w:drawing>
      </w:r>
    </w:p>
    <w:p w14:paraId="5F616F37" w14:textId="0E108222" w:rsidR="000D5506" w:rsidRDefault="000D5506" w:rsidP="000D5506">
      <w:pPr>
        <w:spacing w:line="360" w:lineRule="auto"/>
        <w:jc w:val="center"/>
        <w:rPr>
          <w:rFonts w:ascii="SimSun" w:eastAsia="SimSun" w:hAnsi="SimSun" w:cs="SimSun"/>
        </w:rPr>
      </w:pPr>
      <w:r>
        <w:rPr>
          <w:rFonts w:ascii="SimSun" w:eastAsia="SimSun" w:hAnsi="SimSun" w:cs="SimSun"/>
        </w:rPr>
        <w:t>图5.2 GIF</w:t>
      </w:r>
      <w:r>
        <w:rPr>
          <w:rFonts w:ascii="SimSun" w:eastAsia="SimSun" w:hAnsi="SimSun" w:cs="SimSun" w:hint="eastAsia"/>
        </w:rPr>
        <w:t xml:space="preserve"> 情感标注系统</w:t>
      </w:r>
      <w:r>
        <w:rPr>
          <w:rFonts w:ascii="SimSun" w:eastAsia="SimSun" w:hAnsi="SimSun" w:cs="SimSun"/>
        </w:rPr>
        <w:t>示意图</w:t>
      </w:r>
    </w:p>
    <w:p w14:paraId="2A5D0228" w14:textId="77777777" w:rsidR="000D5506" w:rsidRDefault="000D5506" w:rsidP="000D5506">
      <w:pPr>
        <w:spacing w:line="360" w:lineRule="auto"/>
        <w:jc w:val="center"/>
        <w:rPr>
          <w:rFonts w:ascii="SimSun" w:eastAsia="SimSun" w:hAnsi="SimSun" w:cs="SimSun"/>
        </w:rPr>
      </w:pPr>
    </w:p>
    <w:p w14:paraId="4D288E06" w14:textId="1B2B674E" w:rsidR="000D5506" w:rsidRDefault="000D5506" w:rsidP="000D5506">
      <w:pPr>
        <w:spacing w:line="360" w:lineRule="auto"/>
        <w:jc w:val="center"/>
        <w:rPr>
          <w:rFonts w:ascii="SimSun" w:eastAsia="SimSun" w:hAnsi="SimSun" w:cs="SimSun"/>
        </w:rPr>
      </w:pPr>
      <w:r w:rsidRPr="000D5506">
        <w:rPr>
          <w:rFonts w:ascii="SimSun" w:eastAsia="SimSun" w:hAnsi="SimSun" w:cs="SimSun"/>
          <w:noProof/>
          <w:lang w:eastAsia="en-US"/>
        </w:rPr>
        <w:lastRenderedPageBreak/>
        <w:drawing>
          <wp:inline distT="0" distB="0" distL="0" distR="0" wp14:anchorId="6B26D6C0" wp14:editId="023BBB83">
            <wp:extent cx="3064019" cy="297434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5946" cy="2985917"/>
                    </a:xfrm>
                    <a:prstGeom prst="rect">
                      <a:avLst/>
                    </a:prstGeom>
                  </pic:spPr>
                </pic:pic>
              </a:graphicData>
            </a:graphic>
          </wp:inline>
        </w:drawing>
      </w:r>
    </w:p>
    <w:p w14:paraId="48953109" w14:textId="46D533F5" w:rsidR="000D5506" w:rsidRDefault="000D5506" w:rsidP="000D5506">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5.3 </w:t>
      </w:r>
      <w:r>
        <w:rPr>
          <w:rFonts w:ascii="SimSun" w:eastAsia="SimSun" w:hAnsi="SimSun" w:cs="SimSun" w:hint="eastAsia"/>
        </w:rPr>
        <w:t>概念</w:t>
      </w:r>
      <w:r>
        <w:rPr>
          <w:rFonts w:ascii="SimSun" w:eastAsia="SimSun" w:hAnsi="SimSun" w:cs="SimSun"/>
        </w:rPr>
        <w:t>语义选择界面</w:t>
      </w:r>
    </w:p>
    <w:p w14:paraId="05E444F9" w14:textId="77777777" w:rsidR="00651769" w:rsidRDefault="00651769" w:rsidP="00EE26C2">
      <w:pPr>
        <w:spacing w:line="360" w:lineRule="auto"/>
        <w:rPr>
          <w:rFonts w:ascii="SimSun" w:eastAsia="SimSun" w:hAnsi="SimSun" w:cs="SimSun"/>
        </w:rPr>
      </w:pPr>
    </w:p>
    <w:p w14:paraId="17FD11D1" w14:textId="4EFE9147" w:rsidR="00555374" w:rsidRDefault="00555374" w:rsidP="005E5860">
      <w:pPr>
        <w:pStyle w:val="a0"/>
      </w:pPr>
      <w:bookmarkStart w:id="194" w:name="_Toc448683919"/>
      <w:bookmarkStart w:id="195" w:name="_Toc449012402"/>
      <w:r>
        <w:rPr>
          <w:rFonts w:hint="eastAsia"/>
        </w:rPr>
        <w:t>5.4 本章</w:t>
      </w:r>
      <w:r>
        <w:t>小结</w:t>
      </w:r>
      <w:bookmarkEnd w:id="194"/>
      <w:bookmarkEnd w:id="195"/>
    </w:p>
    <w:p w14:paraId="171826E3" w14:textId="77777777" w:rsidR="005E5860" w:rsidRPr="005E5860" w:rsidRDefault="005E5860" w:rsidP="005E5860">
      <w:pPr>
        <w:pStyle w:val="DocumentMap"/>
      </w:pPr>
    </w:p>
    <w:p w14:paraId="42EF1AA9" w14:textId="17DD4535" w:rsidR="00E74C78" w:rsidRPr="005E5860" w:rsidRDefault="00E74C78" w:rsidP="00E74C78">
      <w:pPr>
        <w:pStyle w:val="a"/>
      </w:pP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总共</w:t>
      </w:r>
      <w:r>
        <w:t>有4</w:t>
      </w:r>
      <w:r>
        <w:rPr>
          <w:rFonts w:hint="eastAsia"/>
        </w:rPr>
        <w:t>万</w:t>
      </w:r>
      <w:r>
        <w:t>余张 GIF</w:t>
      </w:r>
      <w:r>
        <w:rPr>
          <w:rFonts w:hint="eastAsia"/>
        </w:rPr>
        <w:t xml:space="preserve"> </w:t>
      </w:r>
      <w:r>
        <w:t>视频，</w:t>
      </w:r>
      <w:r>
        <w:rPr>
          <w:rFonts w:hint="eastAsia"/>
        </w:rPr>
        <w:t>其中</w:t>
      </w:r>
      <w:r>
        <w:t>带标注的视频有6</w:t>
      </w:r>
      <w:r>
        <w:rPr>
          <w:rFonts w:hint="eastAsia"/>
        </w:rPr>
        <w:t>千</w:t>
      </w:r>
      <w:r>
        <w:t>余张，</w:t>
      </w:r>
      <w:r>
        <w:rPr>
          <w:rFonts w:hint="eastAsia"/>
        </w:rPr>
        <w:t>这些</w:t>
      </w:r>
      <w:r>
        <w:t>视频全部通过人工标注了情感极性和情感对序列。</w:t>
      </w:r>
      <w:r w:rsidR="00FE1517">
        <w:t>在介绍标注方法时，</w:t>
      </w:r>
      <w:r w:rsidR="00FE1517">
        <w:rPr>
          <w:rFonts w:hint="eastAsia"/>
        </w:rPr>
        <w:t>我们介绍</w:t>
      </w:r>
      <w:r w:rsidR="00FE1517">
        <w:t>了我们提出</w:t>
      </w:r>
      <w:r w:rsidR="00FE1517">
        <w:rPr>
          <w:rFonts w:hint="eastAsia"/>
        </w:rPr>
        <w:t>的</w:t>
      </w:r>
      <w:r w:rsidR="00B4677F">
        <w:t>数据集在线标注系统。</w:t>
      </w:r>
      <w:r>
        <w:t>GSO-2015</w:t>
      </w:r>
      <w:r>
        <w:rPr>
          <w:rFonts w:hint="eastAsia"/>
        </w:rPr>
        <w:t>数据集的</w:t>
      </w:r>
      <w:r>
        <w:t>发表，为未来的</w:t>
      </w:r>
      <w:r>
        <w:rPr>
          <w:rFonts w:hint="eastAsia"/>
        </w:rPr>
        <w:t>社交网络</w:t>
      </w:r>
      <w:r>
        <w:t>GIF视频情感研究</w:t>
      </w:r>
      <w:r>
        <w:rPr>
          <w:rFonts w:hint="eastAsia"/>
        </w:rPr>
        <w:t>提供</w:t>
      </w:r>
      <w:r>
        <w:t>了训练和测试的数据支持。</w:t>
      </w:r>
    </w:p>
    <w:p w14:paraId="307CE878" w14:textId="77777777" w:rsidR="00E74C78" w:rsidRDefault="00E74C78" w:rsidP="005E5860">
      <w:pPr>
        <w:pStyle w:val="a"/>
      </w:pPr>
    </w:p>
    <w:p w14:paraId="62A146B5" w14:textId="1C969D03" w:rsidR="00555374" w:rsidRDefault="00555374" w:rsidP="005E5860">
      <w:pPr>
        <w:pStyle w:val="a"/>
      </w:pPr>
    </w:p>
    <w:p w14:paraId="204A2B5A" w14:textId="77777777" w:rsidR="0047744F" w:rsidRDefault="0047744F" w:rsidP="005E5860">
      <w:pPr>
        <w:pStyle w:val="a"/>
        <w:sectPr w:rsidR="0047744F" w:rsidSect="001818BD">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196" w:name="_Toc448479910"/>
      <w:bookmarkStart w:id="197" w:name="_Toc449012403"/>
      <w:r>
        <w:rPr>
          <w:rFonts w:hint="eastAsia"/>
        </w:rPr>
        <w:lastRenderedPageBreak/>
        <w:t>第六章</w:t>
      </w:r>
      <w:r>
        <w:t xml:space="preserve"> </w:t>
      </w:r>
      <w:r>
        <w:rPr>
          <w:rFonts w:hint="eastAsia"/>
        </w:rPr>
        <w:t>总结与展望</w:t>
      </w:r>
      <w:bookmarkEnd w:id="196"/>
      <w:bookmarkEnd w:id="197"/>
    </w:p>
    <w:p w14:paraId="0EFBC3AB" w14:textId="7E560658" w:rsidR="00563CE5" w:rsidRDefault="00871F10" w:rsidP="00CF571E">
      <w:pPr>
        <w:pStyle w:val="a0"/>
      </w:pPr>
      <w:bookmarkStart w:id="198" w:name="_Toc449012404"/>
      <w:r>
        <w:t xml:space="preserve">6.1 </w:t>
      </w:r>
      <w:r>
        <w:rPr>
          <w:rFonts w:hint="eastAsia"/>
        </w:rPr>
        <w:t>全文总结</w:t>
      </w:r>
      <w:bookmarkEnd w:id="198"/>
    </w:p>
    <w:p w14:paraId="13259740" w14:textId="77777777" w:rsidR="00CF571E" w:rsidRPr="00CF571E" w:rsidRDefault="00CF571E" w:rsidP="00CF571E">
      <w:pPr>
        <w:pStyle w:val="DocumentMap"/>
      </w:pPr>
    </w:p>
    <w:p w14:paraId="7509714D" w14:textId="453E6597" w:rsidR="00D84F42" w:rsidRDefault="006B2158" w:rsidP="00993BC3">
      <w:pPr>
        <w:pStyle w:val="a"/>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993BC3">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7D94B59F" w14:textId="0F2EF4B4" w:rsidR="00F203E3" w:rsidRDefault="00D84F42" w:rsidP="0017604C">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4D089231" w14:textId="61B1FF17" w:rsidR="00F203E3" w:rsidRDefault="00F203E3" w:rsidP="00F203E3">
      <w:pPr>
        <w:pStyle w:val="a0"/>
      </w:pPr>
      <w:bookmarkStart w:id="199" w:name="_Toc449012405"/>
      <w:r>
        <w:t xml:space="preserve">6.2 </w:t>
      </w:r>
      <w:r>
        <w:rPr>
          <w:rFonts w:hint="eastAsia"/>
        </w:rPr>
        <w:t>未来</w:t>
      </w:r>
      <w:r>
        <w:t>工作展望</w:t>
      </w:r>
      <w:bookmarkEnd w:id="199"/>
    </w:p>
    <w:p w14:paraId="0493F74A" w14:textId="77777777" w:rsidR="00F203E3" w:rsidRDefault="00F203E3" w:rsidP="00F203E3">
      <w:pPr>
        <w:pStyle w:val="DocumentMap"/>
      </w:pPr>
    </w:p>
    <w:p w14:paraId="1B95F153" w14:textId="060AAD5D" w:rsidR="00F203E3" w:rsidRPr="00F203E3" w:rsidRDefault="00F203E3" w:rsidP="00993BC3">
      <w:pPr>
        <w:pStyle w:val="a"/>
        <w:sectPr w:rsidR="00F203E3"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lastRenderedPageBreak/>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200" w:name="_Toc448479911"/>
      <w:bookmarkStart w:id="201" w:name="_Toc449012406"/>
      <w:r>
        <w:t>致谢</w:t>
      </w:r>
      <w:bookmarkEnd w:id="200"/>
      <w:bookmarkEnd w:id="201"/>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6ADEABF5" w14:textId="77777777" w:rsidR="002C64DE" w:rsidRDefault="002C64DE" w:rsidP="008D3F6F">
      <w:pPr>
        <w:spacing w:line="360" w:lineRule="auto"/>
        <w:ind w:firstLineChars="200" w:firstLine="480"/>
        <w:jc w:val="left"/>
        <w:rPr>
          <w:sz w:val="24"/>
          <w:szCs w:val="24"/>
        </w:rPr>
      </w:pPr>
    </w:p>
    <w:p w14:paraId="705AF96E" w14:textId="16C074FA" w:rsidR="00391294" w:rsidRPr="003A1393" w:rsidRDefault="008D3F6F" w:rsidP="003A1393">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73AF1420" w14:textId="77777777" w:rsidR="00B229C2" w:rsidRDefault="00B229C2" w:rsidP="00B229C2"/>
    <w:p w14:paraId="7618EE8F" w14:textId="77777777" w:rsidR="00B229C2" w:rsidRDefault="00B229C2" w:rsidP="00B229C2">
      <w:pPr>
        <w:sectPr w:rsidR="00B229C2" w:rsidSect="001818BD">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202" w:name="_Toc448479912"/>
      <w:r>
        <w:rPr>
          <w:rFonts w:hint="eastAsia"/>
        </w:rPr>
        <w:lastRenderedPageBreak/>
        <w:t>参考文献</w:t>
      </w:r>
      <w:bookmarkEnd w:id="202"/>
    </w:p>
    <w:p w14:paraId="0367E429" w14:textId="62EDD10F" w:rsidR="002322EA" w:rsidRDefault="002322EA" w:rsidP="00EE26C2">
      <w:pPr>
        <w:pStyle w:val="1"/>
        <w:numPr>
          <w:ilvl w:val="0"/>
          <w:numId w:val="1"/>
        </w:numPr>
        <w:spacing w:line="360" w:lineRule="auto"/>
        <w:ind w:firstLineChars="0"/>
        <w:rPr>
          <w:szCs w:val="21"/>
        </w:rPr>
      </w:pPr>
      <w:bookmarkStart w:id="203" w:name="_Ref445486348"/>
      <w:r>
        <w:rPr>
          <w:szCs w:val="21"/>
        </w:rPr>
        <w:t>B</w:t>
      </w:r>
      <w:r>
        <w:rPr>
          <w:rFonts w:hint="eastAsia"/>
          <w:szCs w:val="21"/>
        </w:rPr>
        <w:t>r</w:t>
      </w:r>
      <w:r>
        <w:rPr>
          <w:szCs w:val="21"/>
        </w:rPr>
        <w:t>endan J, Subhabrata B, Shih-Fu C. Predicting Viewer Perceived Emotions in Animated GIFs</w:t>
      </w:r>
      <w:r w:rsidR="00C60711">
        <w:rPr>
          <w:szCs w:val="21"/>
        </w:rPr>
        <w:t>[C]</w:t>
      </w:r>
      <w:r>
        <w:rPr>
          <w:szCs w:val="21"/>
        </w:rPr>
        <w:t>,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203"/>
    </w:p>
    <w:p w14:paraId="43A8A660" w14:textId="5F1EB639" w:rsidR="002322EA" w:rsidRPr="00875B6A" w:rsidRDefault="002322EA" w:rsidP="00EE26C2">
      <w:pPr>
        <w:pStyle w:val="1"/>
        <w:numPr>
          <w:ilvl w:val="0"/>
          <w:numId w:val="1"/>
        </w:numPr>
        <w:spacing w:line="360" w:lineRule="auto"/>
        <w:ind w:firstLineChars="0"/>
        <w:rPr>
          <w:szCs w:val="21"/>
        </w:rPr>
      </w:pPr>
      <w:bookmarkStart w:id="204" w:name="_Ref444093824"/>
      <w:r w:rsidRPr="00F90B21">
        <w:t>Jianbo Yuan, Quanzeng You, Sean McDonough, and Jiebo Luo, Sentribute: Image Sentiment Analysis from a Mid-level Perspective</w:t>
      </w:r>
      <w:r w:rsidR="00C60711">
        <w:t>[C]</w:t>
      </w:r>
      <w:r w:rsidRPr="00F90B21">
        <w:t>, ACM SIGKDD, Workshop on Issues of Sentiment Discovery and Opinion Mining (WISDOM), Pages: 10:1--10:8, 2013</w:t>
      </w:r>
      <w:bookmarkEnd w:id="204"/>
    </w:p>
    <w:p w14:paraId="38039488" w14:textId="77777777" w:rsidR="002322EA" w:rsidRPr="008503CB" w:rsidRDefault="002322EA" w:rsidP="00EE26C2">
      <w:pPr>
        <w:pStyle w:val="1"/>
        <w:numPr>
          <w:ilvl w:val="0"/>
          <w:numId w:val="1"/>
        </w:numPr>
        <w:spacing w:line="360" w:lineRule="auto"/>
        <w:ind w:firstLineChars="0"/>
        <w:rPr>
          <w:szCs w:val="21"/>
        </w:rPr>
      </w:pPr>
      <w:bookmarkStart w:id="205"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205"/>
    </w:p>
    <w:p w14:paraId="7C65EF35" w14:textId="77777777" w:rsidR="002322EA" w:rsidRPr="008503CB" w:rsidRDefault="002322EA" w:rsidP="00EE26C2">
      <w:pPr>
        <w:pStyle w:val="1"/>
        <w:numPr>
          <w:ilvl w:val="0"/>
          <w:numId w:val="1"/>
        </w:numPr>
        <w:spacing w:line="360" w:lineRule="auto"/>
        <w:ind w:firstLineChars="0"/>
        <w:rPr>
          <w:szCs w:val="21"/>
        </w:rPr>
      </w:pPr>
      <w:bookmarkStart w:id="206" w:name="_Ref444186099"/>
      <w:r w:rsidRPr="008503CB">
        <w:rPr>
          <w:szCs w:val="21"/>
        </w:rPr>
        <w:t>Feldman R. Techniques and applications for sentiment analysis[J]. Communications of the ACM, 2013, 56(4): 82-89.</w:t>
      </w:r>
      <w:bookmarkEnd w:id="206"/>
    </w:p>
    <w:p w14:paraId="6D96C13B" w14:textId="77777777" w:rsidR="002322EA" w:rsidRPr="008503CB" w:rsidRDefault="002322EA" w:rsidP="00EE26C2">
      <w:pPr>
        <w:pStyle w:val="1"/>
        <w:numPr>
          <w:ilvl w:val="0"/>
          <w:numId w:val="1"/>
        </w:numPr>
        <w:spacing w:line="360" w:lineRule="auto"/>
        <w:ind w:firstLineChars="0"/>
        <w:rPr>
          <w:szCs w:val="21"/>
        </w:rPr>
      </w:pPr>
      <w:bookmarkStart w:id="207" w:name="_Ref444186206"/>
      <w:r w:rsidRPr="008503CB">
        <w:rPr>
          <w:szCs w:val="21"/>
        </w:rPr>
        <w:t>Riloff E, Shepherd J. A corpus-based approach for building semantic lexicons[J]. arXiv preprint cmp-lg/9706013, 1997.</w:t>
      </w:r>
      <w:bookmarkEnd w:id="207"/>
    </w:p>
    <w:p w14:paraId="4B7FF3BD" w14:textId="77777777" w:rsidR="002322EA" w:rsidRPr="008503CB" w:rsidRDefault="002322EA" w:rsidP="00EE26C2">
      <w:pPr>
        <w:pStyle w:val="1"/>
        <w:numPr>
          <w:ilvl w:val="0"/>
          <w:numId w:val="1"/>
        </w:numPr>
        <w:spacing w:line="360" w:lineRule="auto"/>
        <w:ind w:firstLineChars="0"/>
        <w:rPr>
          <w:szCs w:val="21"/>
        </w:rPr>
      </w:pPr>
      <w:bookmarkStart w:id="208"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208"/>
    </w:p>
    <w:p w14:paraId="06B66484" w14:textId="77777777" w:rsidR="002322EA" w:rsidRPr="008503CB" w:rsidRDefault="002322EA" w:rsidP="00EE26C2">
      <w:pPr>
        <w:pStyle w:val="1"/>
        <w:numPr>
          <w:ilvl w:val="0"/>
          <w:numId w:val="1"/>
        </w:numPr>
        <w:spacing w:line="360" w:lineRule="auto"/>
        <w:ind w:firstLineChars="0"/>
        <w:rPr>
          <w:szCs w:val="21"/>
        </w:rPr>
      </w:pPr>
      <w:bookmarkStart w:id="209" w:name="_Ref444186843"/>
      <w:r w:rsidRPr="008503CB">
        <w:rPr>
          <w:szCs w:val="21"/>
        </w:rPr>
        <w:t>Esuli A, Sebastiani F. Sentiwordnet: A publicly available lexical resource for opinion mining[C]. Proceedings of LREC. 2006, 6: 417-422.</w:t>
      </w:r>
      <w:bookmarkEnd w:id="209"/>
    </w:p>
    <w:p w14:paraId="1E3AE10A" w14:textId="77777777" w:rsidR="002322EA" w:rsidRPr="008503CB" w:rsidRDefault="002322EA" w:rsidP="00EE26C2">
      <w:pPr>
        <w:pStyle w:val="1"/>
        <w:numPr>
          <w:ilvl w:val="0"/>
          <w:numId w:val="1"/>
        </w:numPr>
        <w:spacing w:line="360" w:lineRule="auto"/>
        <w:ind w:firstLineChars="0"/>
        <w:rPr>
          <w:szCs w:val="21"/>
        </w:rPr>
      </w:pPr>
      <w:bookmarkStart w:id="210"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210"/>
    </w:p>
    <w:p w14:paraId="53D8023E" w14:textId="77777777" w:rsidR="002322EA" w:rsidRPr="008503CB" w:rsidRDefault="002322EA" w:rsidP="00EE26C2">
      <w:pPr>
        <w:pStyle w:val="1"/>
        <w:numPr>
          <w:ilvl w:val="0"/>
          <w:numId w:val="1"/>
        </w:numPr>
        <w:spacing w:line="360" w:lineRule="auto"/>
        <w:ind w:firstLineChars="0"/>
        <w:rPr>
          <w:szCs w:val="21"/>
        </w:rPr>
      </w:pPr>
      <w:bookmarkStart w:id="211" w:name="_Ref444186894"/>
      <w:r w:rsidRPr="008503CB">
        <w:rPr>
          <w:szCs w:val="21"/>
        </w:rPr>
        <w:t>Turney P D. Thumbs up or thumbs down?: semantic orientation applied to unsupervised classification of reviews[C]. Proceedings of the 40th annual meeting on association for computational linguistics. Association for Computational Linguistics, 2002: 417-424.</w:t>
      </w:r>
      <w:bookmarkEnd w:id="211"/>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212" w:name="_Ref444201628"/>
      <w:r w:rsidRPr="008503CB">
        <w:rPr>
          <w:szCs w:val="21"/>
        </w:rPr>
        <w:t>Yu E, Kim Y, Kim N, et al. Predicting the Direction of the Stock Index by Using a Domain-Specific Sentiment Dictionary[J]. Journal of Intelligence and Information Systems, 2013, 19(1): 95-110.</w:t>
      </w:r>
      <w:bookmarkEnd w:id="212"/>
    </w:p>
    <w:p w14:paraId="0618D867" w14:textId="77777777" w:rsidR="002322EA" w:rsidRPr="008503CB" w:rsidRDefault="002322EA" w:rsidP="00EE26C2">
      <w:pPr>
        <w:pStyle w:val="1"/>
        <w:numPr>
          <w:ilvl w:val="0"/>
          <w:numId w:val="1"/>
        </w:numPr>
        <w:spacing w:line="360" w:lineRule="auto"/>
        <w:ind w:firstLineChars="0"/>
        <w:rPr>
          <w:szCs w:val="21"/>
        </w:rPr>
      </w:pPr>
      <w:bookmarkStart w:id="213" w:name="_Ref444202557"/>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213"/>
    </w:p>
    <w:p w14:paraId="02329D38" w14:textId="77777777" w:rsidR="002322EA" w:rsidRPr="008503CB" w:rsidRDefault="002322EA" w:rsidP="00EE26C2">
      <w:pPr>
        <w:pStyle w:val="1"/>
        <w:numPr>
          <w:ilvl w:val="0"/>
          <w:numId w:val="1"/>
        </w:numPr>
        <w:spacing w:line="360" w:lineRule="auto"/>
        <w:ind w:firstLineChars="0"/>
        <w:rPr>
          <w:szCs w:val="21"/>
        </w:rPr>
      </w:pPr>
      <w:bookmarkStart w:id="214" w:name="_Ref444202571"/>
      <w:r w:rsidRPr="008503CB">
        <w:rPr>
          <w:szCs w:val="21"/>
        </w:rPr>
        <w:t>Pang B, Lee L, Vaithyanathan S. Thumbs up?: sentiment classification using machine learning techniques[C]. Proceedings of the ACL-02 conference on Empirical methods in natural language processing-Volume 10. Association for Computational Linguistics, 2002: 79-86.</w:t>
      </w:r>
      <w:bookmarkEnd w:id="214"/>
    </w:p>
    <w:p w14:paraId="6AC630DA" w14:textId="77777777" w:rsidR="002322EA" w:rsidRPr="008503CB" w:rsidRDefault="002322EA" w:rsidP="00EE26C2">
      <w:pPr>
        <w:pStyle w:val="1"/>
        <w:numPr>
          <w:ilvl w:val="0"/>
          <w:numId w:val="1"/>
        </w:numPr>
        <w:spacing w:line="360" w:lineRule="auto"/>
        <w:ind w:firstLineChars="0"/>
        <w:rPr>
          <w:szCs w:val="21"/>
        </w:rPr>
      </w:pPr>
      <w:bookmarkStart w:id="215"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215"/>
    </w:p>
    <w:p w14:paraId="504D0E49" w14:textId="77777777" w:rsidR="002322EA" w:rsidRPr="008503CB" w:rsidRDefault="002322EA" w:rsidP="00EE26C2">
      <w:pPr>
        <w:pStyle w:val="1"/>
        <w:numPr>
          <w:ilvl w:val="0"/>
          <w:numId w:val="1"/>
        </w:numPr>
        <w:spacing w:line="360" w:lineRule="auto"/>
        <w:ind w:firstLineChars="0"/>
        <w:rPr>
          <w:szCs w:val="21"/>
        </w:rPr>
      </w:pPr>
      <w:bookmarkStart w:id="216" w:name="_Ref444249012"/>
      <w:r w:rsidRPr="008503CB">
        <w:rPr>
          <w:szCs w:val="21"/>
        </w:rPr>
        <w:t>McDonald R, Hannan K, Neylon T, et al. Structured models for fine-to-coarse sentiment analysis[C]. Annual Meeting-Association For Computational Linguistics. 2007, 45(1): 432.</w:t>
      </w:r>
      <w:bookmarkEnd w:id="216"/>
    </w:p>
    <w:p w14:paraId="3729F770" w14:textId="77777777" w:rsidR="002322EA" w:rsidRPr="008503CB" w:rsidRDefault="002322EA" w:rsidP="00EE26C2">
      <w:pPr>
        <w:pStyle w:val="1"/>
        <w:numPr>
          <w:ilvl w:val="0"/>
          <w:numId w:val="1"/>
        </w:numPr>
        <w:spacing w:line="360" w:lineRule="auto"/>
        <w:ind w:firstLineChars="0"/>
        <w:rPr>
          <w:szCs w:val="21"/>
        </w:rPr>
      </w:pPr>
      <w:bookmarkStart w:id="217"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217"/>
    </w:p>
    <w:p w14:paraId="60065342" w14:textId="77777777" w:rsidR="002322EA" w:rsidRPr="008503CB" w:rsidRDefault="002322EA" w:rsidP="00EE26C2">
      <w:pPr>
        <w:pStyle w:val="1"/>
        <w:numPr>
          <w:ilvl w:val="0"/>
          <w:numId w:val="1"/>
        </w:numPr>
        <w:spacing w:line="360" w:lineRule="auto"/>
        <w:ind w:firstLineChars="0"/>
        <w:rPr>
          <w:szCs w:val="21"/>
        </w:rPr>
      </w:pPr>
      <w:bookmarkStart w:id="218" w:name="_Ref444249129"/>
      <w:r w:rsidRPr="008503CB">
        <w:rPr>
          <w:szCs w:val="21"/>
        </w:rPr>
        <w:t>Deng Z H, Luo K H, Yu H L. A study of supervised term weighting scheme for sentiment analysis[J]. Expert Systems with Applications, 2014, 41(7): 3506-3513.</w:t>
      </w:r>
      <w:bookmarkEnd w:id="218"/>
    </w:p>
    <w:p w14:paraId="6DB5076E" w14:textId="77777777" w:rsidR="002322EA" w:rsidRPr="008503CB" w:rsidRDefault="002322EA" w:rsidP="00EE26C2">
      <w:pPr>
        <w:pStyle w:val="1"/>
        <w:numPr>
          <w:ilvl w:val="0"/>
          <w:numId w:val="1"/>
        </w:numPr>
        <w:spacing w:line="360" w:lineRule="auto"/>
        <w:ind w:firstLineChars="0"/>
        <w:rPr>
          <w:szCs w:val="21"/>
        </w:rPr>
      </w:pPr>
      <w:bookmarkStart w:id="219"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219"/>
    </w:p>
    <w:p w14:paraId="54EAFBD9" w14:textId="77777777" w:rsidR="002322EA" w:rsidRPr="008503CB" w:rsidRDefault="002322EA" w:rsidP="00EE26C2">
      <w:pPr>
        <w:pStyle w:val="1"/>
        <w:numPr>
          <w:ilvl w:val="0"/>
          <w:numId w:val="1"/>
        </w:numPr>
        <w:spacing w:line="360" w:lineRule="auto"/>
        <w:ind w:firstLineChars="0"/>
        <w:rPr>
          <w:szCs w:val="21"/>
        </w:rPr>
      </w:pPr>
      <w:bookmarkStart w:id="220" w:name="_Ref444339220"/>
      <w:r w:rsidRPr="008503CB">
        <w:rPr>
          <w:szCs w:val="21"/>
        </w:rPr>
        <w:t>Zheng L, Wang H, Gao S. Sentimental feature selection for sentiment analysis of Chinese online reviews[J]. International Journal of Machine Learning and Cybernetics, 2015: 1-10.</w:t>
      </w:r>
      <w:bookmarkEnd w:id="220"/>
    </w:p>
    <w:p w14:paraId="55CC9B75" w14:textId="77777777" w:rsidR="002322EA" w:rsidRPr="008503CB" w:rsidRDefault="002322EA" w:rsidP="00EE26C2">
      <w:pPr>
        <w:pStyle w:val="1"/>
        <w:numPr>
          <w:ilvl w:val="0"/>
          <w:numId w:val="1"/>
        </w:numPr>
        <w:spacing w:line="360" w:lineRule="auto"/>
        <w:ind w:firstLineChars="0"/>
        <w:rPr>
          <w:szCs w:val="21"/>
        </w:rPr>
      </w:pPr>
      <w:bookmarkStart w:id="221"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221"/>
    </w:p>
    <w:p w14:paraId="2574B95D" w14:textId="77777777" w:rsidR="002322EA" w:rsidRPr="008503CB" w:rsidRDefault="002322EA" w:rsidP="00EE26C2">
      <w:pPr>
        <w:pStyle w:val="1"/>
        <w:numPr>
          <w:ilvl w:val="0"/>
          <w:numId w:val="1"/>
        </w:numPr>
        <w:spacing w:line="360" w:lineRule="auto"/>
        <w:ind w:firstLineChars="0"/>
        <w:rPr>
          <w:szCs w:val="21"/>
        </w:rPr>
      </w:pPr>
      <w:bookmarkStart w:id="222"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222"/>
    </w:p>
    <w:p w14:paraId="09F7E0CE" w14:textId="77777777" w:rsidR="002322EA" w:rsidRPr="008503CB" w:rsidRDefault="002322EA" w:rsidP="00EE26C2">
      <w:pPr>
        <w:pStyle w:val="1"/>
        <w:numPr>
          <w:ilvl w:val="0"/>
          <w:numId w:val="1"/>
        </w:numPr>
        <w:spacing w:line="360" w:lineRule="auto"/>
        <w:ind w:firstLineChars="0"/>
        <w:rPr>
          <w:szCs w:val="21"/>
        </w:rPr>
      </w:pPr>
      <w:bookmarkStart w:id="223"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223"/>
    </w:p>
    <w:p w14:paraId="05780546" w14:textId="77777777" w:rsidR="002322EA" w:rsidRPr="008503CB" w:rsidRDefault="002322EA" w:rsidP="00EE26C2">
      <w:pPr>
        <w:pStyle w:val="1"/>
        <w:numPr>
          <w:ilvl w:val="0"/>
          <w:numId w:val="1"/>
        </w:numPr>
        <w:spacing w:line="360" w:lineRule="auto"/>
        <w:ind w:firstLineChars="0"/>
        <w:rPr>
          <w:szCs w:val="21"/>
        </w:rPr>
      </w:pPr>
      <w:bookmarkStart w:id="224" w:name="_Ref444886110"/>
      <w:r w:rsidRPr="008503CB">
        <w:rPr>
          <w:szCs w:val="21"/>
        </w:rPr>
        <w:t>Go A, Bhayani R, Huang L. Twitter sentiment classification using distant supervision[J]. CS224N Project Report, Stanford, 2009: 1-12.</w:t>
      </w:r>
      <w:bookmarkEnd w:id="224"/>
    </w:p>
    <w:p w14:paraId="686EF803" w14:textId="77777777" w:rsidR="002322EA" w:rsidRPr="008503CB" w:rsidRDefault="002322EA" w:rsidP="00EE26C2">
      <w:pPr>
        <w:pStyle w:val="1"/>
        <w:numPr>
          <w:ilvl w:val="0"/>
          <w:numId w:val="1"/>
        </w:numPr>
        <w:spacing w:line="360" w:lineRule="auto"/>
        <w:ind w:firstLineChars="0"/>
        <w:rPr>
          <w:szCs w:val="21"/>
        </w:rPr>
      </w:pPr>
      <w:bookmarkStart w:id="225"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225"/>
    </w:p>
    <w:p w14:paraId="042D8407" w14:textId="77777777" w:rsidR="002322EA" w:rsidRPr="008503CB" w:rsidRDefault="002322EA" w:rsidP="00EE26C2">
      <w:pPr>
        <w:pStyle w:val="1"/>
        <w:numPr>
          <w:ilvl w:val="0"/>
          <w:numId w:val="1"/>
        </w:numPr>
        <w:spacing w:line="360" w:lineRule="auto"/>
        <w:ind w:firstLineChars="0"/>
        <w:rPr>
          <w:szCs w:val="21"/>
        </w:rPr>
      </w:pPr>
      <w:bookmarkStart w:id="226"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226"/>
    </w:p>
    <w:p w14:paraId="612EBA76" w14:textId="77777777" w:rsidR="002322EA" w:rsidRPr="008503CB" w:rsidRDefault="002322EA" w:rsidP="00EE26C2">
      <w:pPr>
        <w:pStyle w:val="1"/>
        <w:numPr>
          <w:ilvl w:val="0"/>
          <w:numId w:val="1"/>
        </w:numPr>
        <w:spacing w:line="360" w:lineRule="auto"/>
        <w:ind w:firstLineChars="0"/>
        <w:rPr>
          <w:szCs w:val="21"/>
        </w:rPr>
      </w:pPr>
      <w:bookmarkStart w:id="227"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227"/>
    </w:p>
    <w:p w14:paraId="58B42A5D" w14:textId="77777777" w:rsidR="002322EA" w:rsidRPr="008503CB" w:rsidRDefault="002322EA" w:rsidP="00EE26C2">
      <w:pPr>
        <w:pStyle w:val="1"/>
        <w:numPr>
          <w:ilvl w:val="0"/>
          <w:numId w:val="1"/>
        </w:numPr>
        <w:spacing w:line="360" w:lineRule="auto"/>
        <w:ind w:firstLineChars="0"/>
        <w:rPr>
          <w:szCs w:val="21"/>
        </w:rPr>
      </w:pPr>
      <w:bookmarkStart w:id="228" w:name="_Ref444886646"/>
      <w:r w:rsidRPr="008503CB">
        <w:rPr>
          <w:szCs w:val="21"/>
        </w:rPr>
        <w:t>Lu T J. Semi-supervised microblog sentiment analysis using social relation and text similarity[C]. Big Data and Smart Computing (BigComp), 2015 International Conference on. IEEE, 2015: 194-201.</w:t>
      </w:r>
      <w:bookmarkEnd w:id="228"/>
    </w:p>
    <w:p w14:paraId="12CA2866" w14:textId="560642FA" w:rsidR="002322EA" w:rsidRDefault="002322EA" w:rsidP="00EE26C2">
      <w:pPr>
        <w:pStyle w:val="1"/>
        <w:numPr>
          <w:ilvl w:val="0"/>
          <w:numId w:val="1"/>
        </w:numPr>
        <w:spacing w:line="360" w:lineRule="auto"/>
        <w:ind w:firstLineChars="0"/>
        <w:rPr>
          <w:szCs w:val="21"/>
        </w:rPr>
      </w:pPr>
      <w:bookmarkStart w:id="229" w:name="_Ref445453444"/>
      <w:r w:rsidRPr="000B0157">
        <w:rPr>
          <w:szCs w:val="21"/>
        </w:rPr>
        <w:t>Y.-Y.Chen,T.Chen,W.H.Hsu,H.-Y.M.Liao,andS.-F.Chang.Predictingviewer affective comments based on image content in social media</w:t>
      </w:r>
      <w:r w:rsidR="002F3C2A">
        <w:rPr>
          <w:szCs w:val="21"/>
        </w:rPr>
        <w:t>[C</w:t>
      </w:r>
      <w:r w:rsidR="002F3C2A" w:rsidRPr="00F30B94">
        <w:rPr>
          <w:szCs w:val="21"/>
        </w:rPr>
        <w:t>]</w:t>
      </w:r>
      <w:r w:rsidRPr="000B0157">
        <w:rPr>
          <w:szCs w:val="21"/>
        </w:rPr>
        <w:t>. In ACM ICMR, 2014.</w:t>
      </w:r>
      <w:bookmarkEnd w:id="229"/>
    </w:p>
    <w:p w14:paraId="707C9922" w14:textId="4277CFF2" w:rsidR="002322EA" w:rsidRPr="00D14B77" w:rsidRDefault="002322EA" w:rsidP="00EE26C2">
      <w:pPr>
        <w:pStyle w:val="1"/>
        <w:numPr>
          <w:ilvl w:val="0"/>
          <w:numId w:val="1"/>
        </w:numPr>
        <w:spacing w:line="360" w:lineRule="auto"/>
        <w:ind w:firstLineChars="0"/>
        <w:rPr>
          <w:szCs w:val="21"/>
        </w:rPr>
      </w:pPr>
      <w:bookmarkStart w:id="230"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w:t>
      </w:r>
      <w:r w:rsidR="002F3C2A">
        <w:rPr>
          <w:szCs w:val="21"/>
        </w:rPr>
        <w:t>[C</w:t>
      </w:r>
      <w:r w:rsidR="002F3C2A" w:rsidRPr="00F30B94">
        <w:rPr>
          <w:szCs w:val="21"/>
        </w:rPr>
        <w:t>]</w:t>
      </w:r>
      <w:r w:rsidRPr="00D14B77">
        <w:rPr>
          <w:szCs w:val="21"/>
        </w:rPr>
        <w:t>. In ACM MM, 223– 232. ACM.</w:t>
      </w:r>
      <w:bookmarkEnd w:id="230"/>
    </w:p>
    <w:p w14:paraId="770BA383" w14:textId="6221AAA4" w:rsidR="002322EA" w:rsidRPr="000F0EC4" w:rsidRDefault="00E619C2" w:rsidP="00EE26C2">
      <w:pPr>
        <w:pStyle w:val="1"/>
        <w:numPr>
          <w:ilvl w:val="0"/>
          <w:numId w:val="1"/>
        </w:numPr>
        <w:spacing w:line="360" w:lineRule="auto"/>
        <w:ind w:firstLineChars="0"/>
        <w:rPr>
          <w:szCs w:val="21"/>
        </w:rPr>
      </w:pPr>
      <w:bookmarkStart w:id="231" w:name="_Ref445540653"/>
      <w:r w:rsidRPr="00E619C2">
        <w:rPr>
          <w:szCs w:val="21"/>
        </w:rPr>
        <w:t>Snoek, Cees GM, Marcel Worring, and Arnold WM Smeulders. "Early versus late fusion in semantic video analysis</w:t>
      </w:r>
      <w:r>
        <w:rPr>
          <w:szCs w:val="21"/>
        </w:rPr>
        <w:t>[J]</w:t>
      </w:r>
      <w:r w:rsidRPr="00E619C2">
        <w:rPr>
          <w:szCs w:val="21"/>
        </w:rPr>
        <w:t xml:space="preserve">." </w:t>
      </w:r>
      <w:r w:rsidRPr="00E619C2">
        <w:rPr>
          <w:i/>
          <w:iCs/>
          <w:szCs w:val="21"/>
        </w:rPr>
        <w:t>Proceedings of the 13th annual ACM international conference on Multimedia</w:t>
      </w:r>
      <w:r w:rsidRPr="00E619C2">
        <w:rPr>
          <w:szCs w:val="21"/>
        </w:rPr>
        <w:t>. ACM, 2005.</w:t>
      </w:r>
      <w:r w:rsidRPr="00E619C2" w:rsidDel="002F3C2A">
        <w:rPr>
          <w:szCs w:val="21"/>
        </w:rPr>
        <w:t xml:space="preserve"> </w:t>
      </w:r>
      <w:bookmarkEnd w:id="231"/>
      <w:r w:rsidR="002322EA" w:rsidRPr="000F0EC4">
        <w:rPr>
          <w:szCs w:val="21"/>
        </w:rPr>
        <w:t xml:space="preserve"> </w:t>
      </w:r>
    </w:p>
    <w:p w14:paraId="148CC3AA" w14:textId="06E115E3" w:rsidR="002322EA" w:rsidRPr="000F0EC4" w:rsidRDefault="00E619C2" w:rsidP="00EE26C2">
      <w:pPr>
        <w:pStyle w:val="1"/>
        <w:numPr>
          <w:ilvl w:val="0"/>
          <w:numId w:val="1"/>
        </w:numPr>
        <w:spacing w:line="360" w:lineRule="auto"/>
        <w:ind w:firstLineChars="0"/>
        <w:rPr>
          <w:szCs w:val="21"/>
        </w:rPr>
      </w:pPr>
      <w:bookmarkStart w:id="232" w:name="_Ref445540835"/>
      <w:r w:rsidRPr="00E619C2">
        <w:rPr>
          <w:szCs w:val="21"/>
        </w:rPr>
        <w:t>Machajdik, Jana, and Allan Hanbury. "Affective image classification using features inspired by psychology and art theory.</w:t>
      </w:r>
      <w:r w:rsidR="00BE7BAB">
        <w:rPr>
          <w:szCs w:val="21"/>
        </w:rPr>
        <w:t>[C]</w:t>
      </w:r>
      <w:r w:rsidRPr="00E619C2">
        <w:rPr>
          <w:szCs w:val="21"/>
        </w:rPr>
        <w:t xml:space="preserve">" </w:t>
      </w:r>
      <w:r w:rsidRPr="00E619C2">
        <w:rPr>
          <w:i/>
          <w:iCs/>
          <w:szCs w:val="21"/>
        </w:rPr>
        <w:t>Proceedings of the international conference on Multimedia</w:t>
      </w:r>
      <w:r w:rsidRPr="00E619C2">
        <w:rPr>
          <w:szCs w:val="21"/>
        </w:rPr>
        <w:t>. ACM, 2010.</w:t>
      </w:r>
      <w:r w:rsidRPr="00E619C2" w:rsidDel="00E619C2">
        <w:rPr>
          <w:szCs w:val="21"/>
        </w:rPr>
        <w:t xml:space="preserve"> </w:t>
      </w:r>
      <w:bookmarkEnd w:id="232"/>
    </w:p>
    <w:p w14:paraId="773B19F6" w14:textId="618640A4" w:rsidR="002322EA" w:rsidRPr="00E73D0E" w:rsidRDefault="00AB3278" w:rsidP="00EE26C2">
      <w:pPr>
        <w:pStyle w:val="1"/>
        <w:numPr>
          <w:ilvl w:val="0"/>
          <w:numId w:val="1"/>
        </w:numPr>
        <w:spacing w:line="360" w:lineRule="auto"/>
        <w:ind w:firstLineChars="0"/>
        <w:rPr>
          <w:szCs w:val="21"/>
        </w:rPr>
      </w:pPr>
      <w:bookmarkStart w:id="233" w:name="_Ref445540845"/>
      <w:r w:rsidRPr="00AB3278">
        <w:rPr>
          <w:szCs w:val="21"/>
        </w:rPr>
        <w:t>Wang, Xiaohui, et al. "Understanding the emotional impact of images.</w:t>
      </w:r>
      <w:r w:rsidR="00352D14" w:rsidRPr="00352D14">
        <w:rPr>
          <w:szCs w:val="21"/>
        </w:rPr>
        <w:t xml:space="preserve"> </w:t>
      </w:r>
      <w:r w:rsidR="00352D14">
        <w:rPr>
          <w:szCs w:val="21"/>
        </w:rPr>
        <w:t>[J]</w:t>
      </w:r>
      <w:r w:rsidRPr="00AB3278">
        <w:rPr>
          <w:szCs w:val="21"/>
        </w:rPr>
        <w:t xml:space="preserve">" </w:t>
      </w:r>
      <w:r w:rsidRPr="00AB3278">
        <w:rPr>
          <w:i/>
          <w:iCs/>
          <w:szCs w:val="21"/>
        </w:rPr>
        <w:t>Proceedings of the 20th ACM international conference on Multimedia</w:t>
      </w:r>
      <w:r w:rsidRPr="00AB3278">
        <w:rPr>
          <w:szCs w:val="21"/>
        </w:rPr>
        <w:t>. ACM, 2012.</w:t>
      </w:r>
      <w:bookmarkEnd w:id="233"/>
    </w:p>
    <w:p w14:paraId="315FDDF7" w14:textId="61FC111F" w:rsidR="002322EA" w:rsidRPr="00DC4913" w:rsidRDefault="002322EA" w:rsidP="00EE26C2">
      <w:pPr>
        <w:pStyle w:val="1"/>
        <w:numPr>
          <w:ilvl w:val="0"/>
          <w:numId w:val="1"/>
        </w:numPr>
        <w:spacing w:line="360" w:lineRule="auto"/>
        <w:ind w:firstLineChars="0"/>
        <w:rPr>
          <w:szCs w:val="21"/>
        </w:rPr>
      </w:pPr>
      <w:bookmarkStart w:id="234" w:name="_Ref445980805"/>
      <w:r w:rsidRPr="00DC4913">
        <w:rPr>
          <w:szCs w:val="21"/>
        </w:rPr>
        <w:t>Quanzeng You, Jiebo Luo, Hailin Jin, and Jianchao Yang, Robust Image Sentiment Analysis using Progressively Trained and Domain Transferred Deep Networks</w:t>
      </w:r>
      <w:r w:rsidR="00352D14">
        <w:rPr>
          <w:szCs w:val="21"/>
        </w:rPr>
        <w:t>[C]</w:t>
      </w:r>
      <w:r w:rsidRPr="00DC4913">
        <w:rPr>
          <w:szCs w:val="21"/>
        </w:rPr>
        <w:t>, the Twenty-Ninth AAAI Conference on Artificial Intelligence (AAAI), Austin, TX, January 25-30, 2015.</w:t>
      </w:r>
      <w:bookmarkEnd w:id="234"/>
    </w:p>
    <w:p w14:paraId="45D32047" w14:textId="3D0A2C52" w:rsidR="002322EA" w:rsidRDefault="002322EA" w:rsidP="00EE26C2">
      <w:pPr>
        <w:pStyle w:val="1"/>
        <w:numPr>
          <w:ilvl w:val="0"/>
          <w:numId w:val="1"/>
        </w:numPr>
        <w:spacing w:line="360" w:lineRule="auto"/>
        <w:ind w:firstLineChars="0"/>
        <w:rPr>
          <w:szCs w:val="21"/>
        </w:rPr>
      </w:pPr>
      <w:bookmarkStart w:id="235" w:name="_Ref445995977"/>
      <w:r w:rsidRPr="00DC4913">
        <w:rPr>
          <w:szCs w:val="21"/>
        </w:rPr>
        <w:t>George A. Miller (1995). WordNet: A Lexical Database for English</w:t>
      </w:r>
      <w:r w:rsidR="000E360A">
        <w:rPr>
          <w:szCs w:val="21"/>
        </w:rPr>
        <w:t>[J]</w:t>
      </w:r>
      <w:r w:rsidRPr="00DC4913">
        <w:rPr>
          <w:szCs w:val="21"/>
        </w:rPr>
        <w:t>.</w:t>
      </w:r>
      <w:bookmarkEnd w:id="235"/>
      <w:r w:rsidRPr="00DC4913">
        <w:rPr>
          <w:szCs w:val="21"/>
        </w:rPr>
        <w:t xml:space="preserve"> </w:t>
      </w:r>
      <w:r w:rsidRPr="00E73D0E">
        <w:rPr>
          <w:szCs w:val="21"/>
        </w:rPr>
        <w:t xml:space="preserve">Communications of the ACM Vol. 38, No. 11: 39-41. </w:t>
      </w:r>
    </w:p>
    <w:p w14:paraId="4F8A0B93" w14:textId="4A5308D9" w:rsidR="002322EA" w:rsidRPr="00E73D0E" w:rsidRDefault="002322EA" w:rsidP="00EE26C2">
      <w:pPr>
        <w:pStyle w:val="1"/>
        <w:numPr>
          <w:ilvl w:val="0"/>
          <w:numId w:val="1"/>
        </w:numPr>
        <w:spacing w:line="360" w:lineRule="auto"/>
        <w:ind w:firstLineChars="0"/>
        <w:rPr>
          <w:szCs w:val="21"/>
        </w:rPr>
      </w:pPr>
      <w:bookmarkStart w:id="236" w:name="_Ref448593134"/>
      <w:r w:rsidRPr="003561AB">
        <w:rPr>
          <w:szCs w:val="21"/>
        </w:rPr>
        <w:t>Christiane Fellbaum (1998, ed.) WordNet: An Electronic Lexical Database</w:t>
      </w:r>
      <w:r w:rsidR="000E360A">
        <w:rPr>
          <w:szCs w:val="21"/>
        </w:rPr>
        <w:t>[C]</w:t>
      </w:r>
      <w:r w:rsidRPr="003561AB">
        <w:rPr>
          <w:szCs w:val="21"/>
        </w:rPr>
        <w:t>. Cambridge, MA: MIT</w:t>
      </w:r>
      <w:bookmarkEnd w:id="236"/>
    </w:p>
    <w:p w14:paraId="7DEAE0B0" w14:textId="6E875C79" w:rsidR="002322EA" w:rsidRPr="00CF38E8" w:rsidRDefault="002322EA" w:rsidP="00EE26C2">
      <w:pPr>
        <w:pStyle w:val="1"/>
        <w:numPr>
          <w:ilvl w:val="0"/>
          <w:numId w:val="1"/>
        </w:numPr>
        <w:spacing w:line="360" w:lineRule="auto"/>
        <w:ind w:firstLineChars="0"/>
        <w:rPr>
          <w:szCs w:val="21"/>
        </w:rPr>
      </w:pPr>
      <w:bookmarkStart w:id="237" w:name="_Ref446696983"/>
      <w:r w:rsidRPr="003561AB">
        <w:rPr>
          <w:szCs w:val="21"/>
        </w:rPr>
        <w:t>Bollen, J.; Mao, H.; and Pepe, A. 2011. Modeling public mood and emotion: Twitter sentiment and socio-economic phenomena</w:t>
      </w:r>
      <w:r w:rsidR="000E360A">
        <w:rPr>
          <w:szCs w:val="21"/>
        </w:rPr>
        <w:t>[C]</w:t>
      </w:r>
      <w:r w:rsidRPr="003561AB">
        <w:rPr>
          <w:szCs w:val="21"/>
        </w:rPr>
        <w:t>. In ICWSM.</w:t>
      </w:r>
      <w:bookmarkEnd w:id="237"/>
    </w:p>
    <w:p w14:paraId="36BABB6C" w14:textId="357A53BA" w:rsidR="002322EA" w:rsidRPr="00CF38E8" w:rsidRDefault="002322EA" w:rsidP="00EE26C2">
      <w:pPr>
        <w:pStyle w:val="1"/>
        <w:numPr>
          <w:ilvl w:val="0"/>
          <w:numId w:val="1"/>
        </w:numPr>
        <w:spacing w:line="360" w:lineRule="auto"/>
        <w:ind w:firstLineChars="0"/>
        <w:rPr>
          <w:szCs w:val="21"/>
        </w:rPr>
      </w:pPr>
      <w:bookmarkStart w:id="238" w:name="_Ref446701337"/>
      <w:r w:rsidRPr="003561AB">
        <w:rPr>
          <w:szCs w:val="21"/>
        </w:rPr>
        <w:t>Bollen, J.; Mao, H.; and Zeng, X. 2011. Twitter mood predicts the stock market</w:t>
      </w:r>
      <w:r w:rsidR="000E360A">
        <w:rPr>
          <w:szCs w:val="21"/>
        </w:rPr>
        <w:t>[J]</w:t>
      </w:r>
      <w:r w:rsidRPr="003561AB">
        <w:rPr>
          <w:szCs w:val="21"/>
        </w:rPr>
        <w:t>. Journal of Computational Science 2(1):1–8.</w:t>
      </w:r>
      <w:bookmarkEnd w:id="238"/>
    </w:p>
    <w:p w14:paraId="34B4DEE6" w14:textId="27394DEC" w:rsidR="002322EA" w:rsidRPr="003561AB" w:rsidRDefault="002322EA" w:rsidP="00EE26C2">
      <w:pPr>
        <w:pStyle w:val="1"/>
        <w:numPr>
          <w:ilvl w:val="0"/>
          <w:numId w:val="1"/>
        </w:numPr>
        <w:spacing w:line="360" w:lineRule="auto"/>
        <w:ind w:firstLineChars="0"/>
        <w:rPr>
          <w:szCs w:val="21"/>
        </w:rPr>
      </w:pPr>
      <w:bookmarkStart w:id="239" w:name="_Ref446701339"/>
      <w:r w:rsidRPr="003561AB">
        <w:rPr>
          <w:szCs w:val="21"/>
        </w:rPr>
        <w:t>Borth, D.; Ji, R.; Chen, T.; Breuel, T.; and Chang, S.-F. 2013b. Large-scale visual sentiment ontology and detectors using adjective noun pairs</w:t>
      </w:r>
      <w:r w:rsidR="000E360A">
        <w:rPr>
          <w:szCs w:val="21"/>
        </w:rPr>
        <w:t>[</w:t>
      </w:r>
      <w:r w:rsidR="000E360A">
        <w:rPr>
          <w:rFonts w:hint="eastAsia"/>
          <w:szCs w:val="21"/>
        </w:rPr>
        <w:t>C</w:t>
      </w:r>
      <w:r w:rsidR="000E360A">
        <w:rPr>
          <w:szCs w:val="21"/>
        </w:rPr>
        <w:t>]</w:t>
      </w:r>
      <w:r w:rsidRPr="003561AB">
        <w:rPr>
          <w:szCs w:val="21"/>
        </w:rPr>
        <w:t>. In ACM MM, 223–232. ACM.</w:t>
      </w:r>
      <w:bookmarkEnd w:id="239"/>
    </w:p>
    <w:p w14:paraId="19D7EE08" w14:textId="1F44AFDB" w:rsidR="002322EA" w:rsidRDefault="002322EA" w:rsidP="00EE26C2">
      <w:pPr>
        <w:pStyle w:val="1"/>
        <w:numPr>
          <w:ilvl w:val="0"/>
          <w:numId w:val="1"/>
        </w:numPr>
        <w:spacing w:line="360" w:lineRule="auto"/>
        <w:ind w:firstLineChars="0"/>
        <w:rPr>
          <w:szCs w:val="21"/>
        </w:rPr>
      </w:pPr>
      <w:bookmarkStart w:id="240" w:name="_Ref446703818"/>
      <w:r w:rsidRPr="003561AB">
        <w:rPr>
          <w:szCs w:val="21"/>
        </w:rPr>
        <w:t>M</w:t>
      </w:r>
      <w:r>
        <w:rPr>
          <w:szCs w:val="21"/>
        </w:rPr>
        <w:t xml:space="preserve">atthew D. Zeiler and Rob Fergus, </w:t>
      </w:r>
      <w:r w:rsidRPr="003561AB">
        <w:rPr>
          <w:szCs w:val="21"/>
        </w:rPr>
        <w:t>Visualizing and Understanding Convolutional Networks</w:t>
      </w:r>
      <w:r w:rsidR="00216526">
        <w:rPr>
          <w:szCs w:val="21"/>
        </w:rPr>
        <w:t>[C]</w:t>
      </w:r>
      <w:r>
        <w:rPr>
          <w:szCs w:val="21"/>
        </w:rPr>
        <w:t>,</w:t>
      </w:r>
      <w:r w:rsidRPr="003561AB">
        <w:rPr>
          <w:szCs w:val="21"/>
        </w:rPr>
        <w:t xml:space="preserve"> ECCV 2014, Part I, LNCS 8689, pp. 818–833, 2014.</w:t>
      </w:r>
      <w:bookmarkEnd w:id="240"/>
      <w:r w:rsidRPr="003561AB">
        <w:rPr>
          <w:szCs w:val="21"/>
        </w:rPr>
        <w:t xml:space="preserve"> </w:t>
      </w:r>
    </w:p>
    <w:p w14:paraId="0BD35F88" w14:textId="5FD10549" w:rsidR="002322EA" w:rsidRPr="00030C46" w:rsidRDefault="002322EA" w:rsidP="00EE26C2">
      <w:pPr>
        <w:pStyle w:val="1"/>
        <w:numPr>
          <w:ilvl w:val="0"/>
          <w:numId w:val="1"/>
        </w:numPr>
        <w:spacing w:line="360" w:lineRule="auto"/>
        <w:ind w:firstLineChars="0"/>
        <w:rPr>
          <w:szCs w:val="21"/>
        </w:rPr>
      </w:pPr>
      <w:bookmarkStart w:id="241" w:name="_Ref446829522"/>
      <w:r w:rsidRPr="00030C46">
        <w:rPr>
          <w:szCs w:val="21"/>
        </w:rPr>
        <w:t>George A. Miller (1995). WordNet: A Lexical Database for English</w:t>
      </w:r>
      <w:r w:rsidR="00216526">
        <w:rPr>
          <w:szCs w:val="21"/>
        </w:rPr>
        <w:t>[J]</w:t>
      </w:r>
      <w:r w:rsidRPr="00030C46">
        <w:rPr>
          <w:szCs w:val="21"/>
        </w:rPr>
        <w:t>. Communications of the ACM Vol. 38, No. 11: 39-41.</w:t>
      </w:r>
      <w:bookmarkEnd w:id="241"/>
      <w:r w:rsidRPr="00030C46">
        <w:rPr>
          <w:szCs w:val="21"/>
        </w:rPr>
        <w:t xml:space="preserve"> </w:t>
      </w:r>
    </w:p>
    <w:p w14:paraId="4704A7D7" w14:textId="70C4A9F8" w:rsidR="002322EA" w:rsidRPr="00030C46" w:rsidRDefault="002322EA" w:rsidP="00EE26C2">
      <w:pPr>
        <w:pStyle w:val="1"/>
        <w:numPr>
          <w:ilvl w:val="0"/>
          <w:numId w:val="1"/>
        </w:numPr>
        <w:spacing w:line="360" w:lineRule="auto"/>
        <w:ind w:firstLineChars="0"/>
        <w:rPr>
          <w:szCs w:val="21"/>
        </w:rPr>
      </w:pPr>
      <w:bookmarkStart w:id="242" w:name="_Ref446829524"/>
      <w:r w:rsidRPr="00030C46">
        <w:rPr>
          <w:szCs w:val="21"/>
        </w:rPr>
        <w:t>Christiane Fellbaum (1998, ed.) WordNet: An Electronic Lexical Database</w:t>
      </w:r>
      <w:r w:rsidR="00216526">
        <w:rPr>
          <w:szCs w:val="21"/>
        </w:rPr>
        <w:t>[C]</w:t>
      </w:r>
      <w:r w:rsidRPr="00030C46">
        <w:rPr>
          <w:szCs w:val="21"/>
        </w:rPr>
        <w:t>. Cambridge, MA: MIT Press.</w:t>
      </w:r>
      <w:bookmarkEnd w:id="242"/>
    </w:p>
    <w:p w14:paraId="18A7CF3B" w14:textId="690D519B" w:rsidR="002322EA" w:rsidRDefault="000131FF" w:rsidP="00EE26C2">
      <w:pPr>
        <w:pStyle w:val="1"/>
        <w:numPr>
          <w:ilvl w:val="0"/>
          <w:numId w:val="1"/>
        </w:numPr>
        <w:spacing w:line="360" w:lineRule="auto"/>
        <w:ind w:firstLineChars="0"/>
        <w:rPr>
          <w:szCs w:val="21"/>
        </w:rPr>
      </w:pPr>
      <w:bookmarkStart w:id="243" w:name="_Ref447094886"/>
      <w:r w:rsidRPr="000131FF">
        <w:rPr>
          <w:szCs w:val="21"/>
        </w:rPr>
        <w:t>Krizhevsky, Alex, Ilya Sutskever, and Geoffrey E. Hinton. "Imagenet classification with deep convolutional neural networks</w:t>
      </w:r>
      <w:r w:rsidR="00216526">
        <w:rPr>
          <w:szCs w:val="21"/>
        </w:rPr>
        <w:t>[J]</w:t>
      </w:r>
      <w:r w:rsidRPr="000131FF">
        <w:rPr>
          <w:szCs w:val="21"/>
        </w:rPr>
        <w:t xml:space="preserve">." </w:t>
      </w:r>
      <w:r w:rsidRPr="000131FF">
        <w:rPr>
          <w:i/>
          <w:iCs/>
          <w:szCs w:val="21"/>
        </w:rPr>
        <w:t>Advances in neural information processing systems</w:t>
      </w:r>
      <w:r w:rsidRPr="000131FF">
        <w:rPr>
          <w:szCs w:val="21"/>
        </w:rPr>
        <w:t>. 2012.</w:t>
      </w:r>
      <w:bookmarkEnd w:id="243"/>
    </w:p>
    <w:p w14:paraId="78C5C207" w14:textId="5970092C" w:rsidR="002322EA" w:rsidRDefault="00F24530" w:rsidP="00EE26C2">
      <w:pPr>
        <w:pStyle w:val="1"/>
        <w:numPr>
          <w:ilvl w:val="0"/>
          <w:numId w:val="1"/>
        </w:numPr>
        <w:spacing w:line="360" w:lineRule="auto"/>
        <w:ind w:firstLineChars="0"/>
        <w:rPr>
          <w:szCs w:val="21"/>
        </w:rPr>
      </w:pPr>
      <w:bookmarkStart w:id="244" w:name="_Ref447095362"/>
      <w:r w:rsidRPr="00F24530">
        <w:rPr>
          <w:szCs w:val="21"/>
        </w:rPr>
        <w:t>Donahue, Jeff, et al. "Decaf: A deep convolutional activation feature for generic visual recognition</w:t>
      </w:r>
      <w:r w:rsidR="001A4632">
        <w:rPr>
          <w:szCs w:val="21"/>
        </w:rPr>
        <w:t>[D]</w:t>
      </w:r>
      <w:r w:rsidRPr="00F24530">
        <w:rPr>
          <w:szCs w:val="21"/>
        </w:rPr>
        <w:t xml:space="preserve">." </w:t>
      </w:r>
      <w:r w:rsidRPr="00F24530">
        <w:rPr>
          <w:i/>
          <w:iCs/>
          <w:szCs w:val="21"/>
        </w:rPr>
        <w:t>arXiv preprint arXiv:1310.1531</w:t>
      </w:r>
      <w:r w:rsidRPr="00F24530">
        <w:rPr>
          <w:szCs w:val="21"/>
        </w:rPr>
        <w:t xml:space="preserve"> (2013).</w:t>
      </w:r>
      <w:r w:rsidRPr="00F24530" w:rsidDel="00F24530">
        <w:rPr>
          <w:szCs w:val="21"/>
        </w:rPr>
        <w:t xml:space="preserve"> </w:t>
      </w:r>
      <w:bookmarkEnd w:id="244"/>
    </w:p>
    <w:p w14:paraId="55B17E34" w14:textId="5BDF4F43" w:rsidR="002322EA" w:rsidRDefault="00F24530" w:rsidP="00EE26C2">
      <w:pPr>
        <w:pStyle w:val="1"/>
        <w:numPr>
          <w:ilvl w:val="0"/>
          <w:numId w:val="1"/>
        </w:numPr>
        <w:spacing w:line="360" w:lineRule="auto"/>
        <w:ind w:firstLineChars="0"/>
        <w:rPr>
          <w:szCs w:val="21"/>
        </w:rPr>
      </w:pPr>
      <w:bookmarkStart w:id="245" w:name="_Ref447095364"/>
      <w:r w:rsidRPr="00F24530">
        <w:rPr>
          <w:szCs w:val="21"/>
        </w:rPr>
        <w:t>Karpathy, Andrej, et al. "Large-scale video classification with convolutional neural networks</w:t>
      </w:r>
      <w:r w:rsidR="001A4632">
        <w:rPr>
          <w:szCs w:val="21"/>
        </w:rPr>
        <w:t>[J]</w:t>
      </w:r>
      <w:r w:rsidRPr="00F24530">
        <w:rPr>
          <w:szCs w:val="21"/>
        </w:rPr>
        <w:t xml:space="preserve">." </w:t>
      </w:r>
      <w:r w:rsidRPr="00F24530">
        <w:rPr>
          <w:i/>
          <w:iCs/>
          <w:szCs w:val="21"/>
        </w:rPr>
        <w:t>Proceedings of the IEEE conference on Computer Vision and Pattern Recognition</w:t>
      </w:r>
      <w:r w:rsidRPr="00F24530">
        <w:rPr>
          <w:szCs w:val="21"/>
        </w:rPr>
        <w:t>. 2014.</w:t>
      </w:r>
      <w:r w:rsidRPr="00F24530" w:rsidDel="00F24530">
        <w:rPr>
          <w:rFonts w:hint="eastAsia"/>
          <w:szCs w:val="21"/>
        </w:rPr>
        <w:t xml:space="preserve"> </w:t>
      </w:r>
      <w:bookmarkEnd w:id="245"/>
    </w:p>
    <w:p w14:paraId="15436DE1" w14:textId="5EE0FE69" w:rsidR="002322EA" w:rsidRDefault="00610F07" w:rsidP="00EE26C2">
      <w:pPr>
        <w:pStyle w:val="1"/>
        <w:numPr>
          <w:ilvl w:val="0"/>
          <w:numId w:val="1"/>
        </w:numPr>
        <w:spacing w:line="360" w:lineRule="auto"/>
        <w:ind w:firstLineChars="0"/>
        <w:rPr>
          <w:szCs w:val="21"/>
        </w:rPr>
      </w:pPr>
      <w:bookmarkStart w:id="246" w:name="_Ref447822036"/>
      <w:r w:rsidRPr="00610F07">
        <w:rPr>
          <w:szCs w:val="21"/>
        </w:rPr>
        <w:t>Yue-Hei Ng, Joe, et al. "Beyond short snippets: Deep networks for video classification</w:t>
      </w:r>
      <w:r w:rsidR="001A4632">
        <w:rPr>
          <w:szCs w:val="21"/>
        </w:rPr>
        <w:t>[J]</w:t>
      </w:r>
      <w:r w:rsidRPr="00610F07">
        <w:rPr>
          <w:szCs w:val="21"/>
        </w:rPr>
        <w:t xml:space="preserve">." </w:t>
      </w:r>
      <w:r w:rsidRPr="00610F07">
        <w:rPr>
          <w:i/>
          <w:iCs/>
          <w:szCs w:val="21"/>
        </w:rPr>
        <w:t>Proceedings of the IEEE Conference on Computer Vision and Pattern Recognition</w:t>
      </w:r>
      <w:r w:rsidRPr="00610F07">
        <w:rPr>
          <w:szCs w:val="21"/>
        </w:rPr>
        <w:t>. 2015.</w:t>
      </w:r>
      <w:bookmarkEnd w:id="246"/>
    </w:p>
    <w:p w14:paraId="56DB142C" w14:textId="7DBBADC3" w:rsidR="002322EA" w:rsidRPr="00F90A83" w:rsidRDefault="002322EA" w:rsidP="00EE26C2">
      <w:pPr>
        <w:pStyle w:val="1"/>
        <w:numPr>
          <w:ilvl w:val="0"/>
          <w:numId w:val="1"/>
        </w:numPr>
        <w:spacing w:line="360" w:lineRule="auto"/>
        <w:ind w:firstLineChars="0"/>
        <w:rPr>
          <w:szCs w:val="21"/>
        </w:rPr>
      </w:pPr>
      <w:bookmarkStart w:id="247" w:name="_Ref447822027"/>
      <w:r>
        <w:rPr>
          <w:szCs w:val="21"/>
        </w:rPr>
        <w:t>Kai Sheng Tai, Richard Socher</w:t>
      </w:r>
      <w:r w:rsidRPr="00F90A83">
        <w:rPr>
          <w:szCs w:val="21"/>
        </w:rPr>
        <w:t xml:space="preserve">, Christopher D. Manning. Improved Semantic Representations From </w:t>
      </w:r>
      <w:r w:rsidRPr="00F90A83">
        <w:rPr>
          <w:szCs w:val="21"/>
        </w:rPr>
        <w:lastRenderedPageBreak/>
        <w:t>Tree-Structured Long Short-Term Memory Networks</w:t>
      </w:r>
      <w:r w:rsidR="001A4632">
        <w:rPr>
          <w:szCs w:val="21"/>
        </w:rPr>
        <w:t>[D]</w:t>
      </w:r>
      <w:r>
        <w:rPr>
          <w:szCs w:val="21"/>
        </w:rPr>
        <w:t>. Arxiv.org Doc ID: 1503.00075V3 30 May 2015</w:t>
      </w:r>
      <w:bookmarkEnd w:id="247"/>
    </w:p>
    <w:p w14:paraId="2DA1C81B" w14:textId="0DE6DA72" w:rsidR="002322EA" w:rsidRDefault="002322EA" w:rsidP="00EE26C2">
      <w:pPr>
        <w:pStyle w:val="1"/>
        <w:numPr>
          <w:ilvl w:val="0"/>
          <w:numId w:val="1"/>
        </w:numPr>
        <w:spacing w:line="360" w:lineRule="auto"/>
        <w:ind w:firstLineChars="0"/>
        <w:rPr>
          <w:szCs w:val="21"/>
        </w:rPr>
      </w:pPr>
      <w:bookmarkStart w:id="248" w:name="_Ref447826626"/>
      <w:r w:rsidRPr="00D67D57">
        <w:rPr>
          <w:szCs w:val="21"/>
        </w:rPr>
        <w:t>Hochreiter &amp; Schmidhuber</w:t>
      </w:r>
      <w:r>
        <w:rPr>
          <w:szCs w:val="21"/>
        </w:rPr>
        <w:t>. Long Short-Term Memory</w:t>
      </w:r>
      <w:r w:rsidR="00D06E45">
        <w:rPr>
          <w:szCs w:val="21"/>
        </w:rPr>
        <w:t>[J]</w:t>
      </w:r>
      <w:r>
        <w:rPr>
          <w:szCs w:val="21"/>
        </w:rPr>
        <w:t>. Neural Computation 9(8): 1735-1780, 1997</w:t>
      </w:r>
      <w:bookmarkEnd w:id="248"/>
    </w:p>
    <w:p w14:paraId="328691C5" w14:textId="0C600968" w:rsidR="002322EA" w:rsidRPr="00EA6DDF" w:rsidRDefault="00610F07" w:rsidP="00EE26C2">
      <w:pPr>
        <w:pStyle w:val="1"/>
        <w:numPr>
          <w:ilvl w:val="0"/>
          <w:numId w:val="1"/>
        </w:numPr>
        <w:spacing w:line="360" w:lineRule="auto"/>
        <w:ind w:firstLineChars="0"/>
        <w:rPr>
          <w:szCs w:val="21"/>
        </w:rPr>
      </w:pPr>
      <w:bookmarkStart w:id="249" w:name="_Ref448941283"/>
      <w:r w:rsidRPr="00093BD4">
        <w:rPr>
          <w:szCs w:val="21"/>
        </w:rPr>
        <w:t>Esuli, Andrea, and Fabrizio Sebastiani. "Sentiwordnet: A publicly available lexical resource for opinion mining</w:t>
      </w:r>
      <w:r w:rsidR="00D06E45">
        <w:rPr>
          <w:szCs w:val="21"/>
        </w:rPr>
        <w:t>[J]</w:t>
      </w:r>
      <w:r w:rsidRPr="00093BD4">
        <w:rPr>
          <w:szCs w:val="21"/>
        </w:rPr>
        <w:t>." Proceedings of LREC. Vol. 6. 2006.</w:t>
      </w:r>
      <w:bookmarkEnd w:id="249"/>
    </w:p>
    <w:p w14:paraId="0CADA5EE" w14:textId="77777777" w:rsidR="006E5144" w:rsidRDefault="006E5144" w:rsidP="00EE26C2">
      <w:pPr>
        <w:spacing w:line="360" w:lineRule="auto"/>
      </w:pPr>
    </w:p>
    <w:sectPr w:rsidR="006E5144"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Adam Scott" w:date="2016-04-19T10:45:00Z" w:initials="Mr.">
    <w:p w14:paraId="19131897" w14:textId="020FCCD3" w:rsidR="007741C0" w:rsidRDefault="007741C0">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描述别人的方法要客观，不带主观色彩的词汇</w:t>
      </w:r>
      <w:r>
        <w:rPr>
          <w:rFonts w:ascii="PingFang SC" w:eastAsia="PingFang SC" w:hAnsiTheme="minorHAnsi" w:cs="PingFang SC"/>
          <w:kern w:val="0"/>
          <w:lang w:eastAsia="en-US"/>
        </w:rPr>
        <w:t>。</w:t>
      </w:r>
    </w:p>
    <w:p w14:paraId="3CC238F4" w14:textId="08F06267" w:rsidR="007741C0" w:rsidRDefault="007741C0">
      <w:pPr>
        <w:pStyle w:val="CommentText"/>
        <w:rPr>
          <w:rFonts w:ascii="PingFang SC" w:eastAsia="PingFang SC" w:hAnsiTheme="minorHAnsi" w:cs="PingFang SC"/>
          <w:kern w:val="0"/>
          <w:lang w:eastAsia="en-US"/>
        </w:rPr>
      </w:pPr>
      <w:r>
        <w:rPr>
          <w:rFonts w:ascii="PingFang SC" w:eastAsia="PingFang SC" w:hAnsiTheme="minorHAnsi" w:cs="PingFang SC" w:hint="eastAsia"/>
          <w:kern w:val="0"/>
          <w:lang w:eastAsia="en-US"/>
        </w:rPr>
        <w:t>老师评语</w:t>
      </w:r>
      <w:r>
        <w:rPr>
          <w:rFonts w:ascii="PingFang SC" w:eastAsia="PingFang SC" w:hAnsiTheme="minorHAnsi" w:cs="PingFang SC"/>
          <w:kern w:val="0"/>
          <w:lang w:eastAsia="en-US"/>
        </w:rPr>
        <w:t>：</w:t>
      </w:r>
      <w:r>
        <w:rPr>
          <w:rFonts w:ascii="PingFang SC" w:eastAsia="PingFang SC" w:hAnsiTheme="minorHAnsi" w:cs="PingFang SC" w:hint="eastAsia"/>
          <w:kern w:val="0"/>
          <w:lang w:eastAsia="en-US"/>
        </w:rPr>
        <w:t>你的三种分类带有模糊性，何为简单？何为复杂？没有一个标准。建议改为基于深度学习的方法，基于中层本体特征的方法和基于底层特征的方法。</w:t>
      </w:r>
    </w:p>
    <w:p w14:paraId="0CA31D6B" w14:textId="77777777" w:rsidR="007741C0" w:rsidRDefault="007741C0">
      <w:pPr>
        <w:pStyle w:val="CommentText"/>
        <w:rPr>
          <w:rFonts w:ascii="PingFang SC" w:eastAsia="PingFang SC" w:hAnsiTheme="minorHAnsi" w:cs="PingFang SC"/>
          <w:kern w:val="0"/>
          <w:lang w:eastAsia="en-US"/>
        </w:rPr>
      </w:pPr>
    </w:p>
    <w:p w14:paraId="262369C9" w14:textId="0D054F7F" w:rsidR="007741C0" w:rsidRDefault="007741C0">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62369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B04714" w14:textId="77777777" w:rsidR="00E2357E" w:rsidRDefault="00E2357E">
      <w:r>
        <w:separator/>
      </w:r>
    </w:p>
  </w:endnote>
  <w:endnote w:type="continuationSeparator" w:id="0">
    <w:p w14:paraId="1E234E40" w14:textId="77777777" w:rsidR="00E2357E" w:rsidRDefault="00E235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0097E" w14:textId="77777777" w:rsidR="007741C0" w:rsidRDefault="007741C0"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F0C47B" w14:textId="77777777" w:rsidR="007741C0" w:rsidRDefault="007741C0" w:rsidP="00814123">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1F3C1B8" w14:textId="77777777" w:rsidR="007741C0" w:rsidRPr="004A7928" w:rsidRDefault="007741C0" w:rsidP="00127163">
    <w:pPr>
      <w:pStyle w:val="Footer"/>
      <w:ind w:right="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E2D70" w14:textId="77777777" w:rsidR="007741C0" w:rsidRDefault="007741C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5B941" w14:textId="77777777" w:rsidR="007741C0" w:rsidRDefault="007741C0" w:rsidP="00814123">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00792" w14:textId="77777777" w:rsidR="007741C0" w:rsidRDefault="007741C0"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C6ED3">
      <w:rPr>
        <w:rStyle w:val="PageNumber"/>
        <w:noProof/>
      </w:rPr>
      <w:t>1</w:t>
    </w:r>
    <w:r>
      <w:rPr>
        <w:rStyle w:val="PageNumber"/>
      </w:rPr>
      <w:fldChar w:fldCharType="end"/>
    </w:r>
  </w:p>
  <w:p w14:paraId="634F2E80" w14:textId="77777777" w:rsidR="007741C0" w:rsidRDefault="007741C0" w:rsidP="008141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BE97DD" w14:textId="77777777" w:rsidR="00E2357E" w:rsidRDefault="00E2357E">
      <w:r>
        <w:separator/>
      </w:r>
    </w:p>
  </w:footnote>
  <w:footnote w:type="continuationSeparator" w:id="0">
    <w:p w14:paraId="38CA69B7" w14:textId="77777777" w:rsidR="00E2357E" w:rsidRDefault="00E2357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7741C0" w:rsidRDefault="007741C0">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7741C0" w:rsidRDefault="007741C0">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314354AF" w:rsidR="007741C0" w:rsidRPr="00547664" w:rsidRDefault="007741C0" w:rsidP="00547664">
    <w:pPr>
      <w:pStyle w:val="Header"/>
    </w:pPr>
    <w:r w:rsidRPr="00547664">
      <w:rPr>
        <w:rFonts w:hint="eastAsia"/>
      </w:rPr>
      <w:t>面向社交网络</w:t>
    </w:r>
    <w:r w:rsidRPr="00547664">
      <w:rPr>
        <w:rFonts w:hint="eastAsia"/>
      </w:rPr>
      <w:t>GIF</w:t>
    </w:r>
    <w:r w:rsidRPr="00547664">
      <w:rPr>
        <w:rFonts w:hint="eastAsia"/>
      </w:rPr>
      <w:t>视频的情感标注与分析技术研究</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63360B0E" w:rsidR="007741C0" w:rsidRPr="00757CD2" w:rsidRDefault="007741C0" w:rsidP="00757CD2">
    <w:pPr>
      <w:pStyle w:val="Header"/>
    </w:pPr>
    <w:r w:rsidRPr="00757CD2">
      <w:rPr>
        <w:rFonts w:hint="eastAsia"/>
      </w:rPr>
      <w:t>面向社交网络</w:t>
    </w:r>
    <w:r w:rsidRPr="00757CD2">
      <w:rPr>
        <w:rFonts w:hint="eastAsia"/>
      </w:rPr>
      <w:t>GIF</w:t>
    </w:r>
    <w:r w:rsidRPr="00757CD2">
      <w:rPr>
        <w:rFonts w:hint="eastAsia"/>
      </w:rPr>
      <w:t>视频的情感标注与分析技术研究</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90800DD"/>
    <w:multiLevelType w:val="hybridMultilevel"/>
    <w:tmpl w:val="85382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7"/>
  </w:num>
  <w:num w:numId="12">
    <w:abstractNumId w:val="15"/>
  </w:num>
  <w:num w:numId="13">
    <w:abstractNumId w:val="1"/>
  </w:num>
  <w:num w:numId="14">
    <w:abstractNumId w:val="10"/>
  </w:num>
  <w:num w:numId="15">
    <w:abstractNumId w:val="0"/>
  </w:num>
  <w:num w:numId="16">
    <w:abstractNumId w:val="13"/>
  </w:num>
  <w:num w:numId="17">
    <w:abstractNumId w:val="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013A"/>
    <w:rsid w:val="00002C81"/>
    <w:rsid w:val="00006283"/>
    <w:rsid w:val="00010295"/>
    <w:rsid w:val="00011BC7"/>
    <w:rsid w:val="000131FF"/>
    <w:rsid w:val="0001442E"/>
    <w:rsid w:val="00014D9A"/>
    <w:rsid w:val="00027F82"/>
    <w:rsid w:val="000355AC"/>
    <w:rsid w:val="000530EF"/>
    <w:rsid w:val="00054C24"/>
    <w:rsid w:val="00055801"/>
    <w:rsid w:val="000561BE"/>
    <w:rsid w:val="00062B6F"/>
    <w:rsid w:val="00070A29"/>
    <w:rsid w:val="00074A40"/>
    <w:rsid w:val="00077B58"/>
    <w:rsid w:val="00077EFB"/>
    <w:rsid w:val="00080AB1"/>
    <w:rsid w:val="00091240"/>
    <w:rsid w:val="00091585"/>
    <w:rsid w:val="00093BD4"/>
    <w:rsid w:val="00097C43"/>
    <w:rsid w:val="000A0501"/>
    <w:rsid w:val="000A05D4"/>
    <w:rsid w:val="000B715E"/>
    <w:rsid w:val="000D3B2A"/>
    <w:rsid w:val="000D43C6"/>
    <w:rsid w:val="000D5506"/>
    <w:rsid w:val="000D61C9"/>
    <w:rsid w:val="000D7925"/>
    <w:rsid w:val="000E21B7"/>
    <w:rsid w:val="000E360A"/>
    <w:rsid w:val="000F207B"/>
    <w:rsid w:val="000F2E6C"/>
    <w:rsid w:val="000F4954"/>
    <w:rsid w:val="000F542A"/>
    <w:rsid w:val="00102101"/>
    <w:rsid w:val="001246AB"/>
    <w:rsid w:val="00125B25"/>
    <w:rsid w:val="00127163"/>
    <w:rsid w:val="0012798A"/>
    <w:rsid w:val="001327D8"/>
    <w:rsid w:val="001450D9"/>
    <w:rsid w:val="0015640E"/>
    <w:rsid w:val="00161882"/>
    <w:rsid w:val="00162F7D"/>
    <w:rsid w:val="0016468C"/>
    <w:rsid w:val="001668BB"/>
    <w:rsid w:val="0017604C"/>
    <w:rsid w:val="001818BD"/>
    <w:rsid w:val="0018499A"/>
    <w:rsid w:val="001961EF"/>
    <w:rsid w:val="001A4254"/>
    <w:rsid w:val="001A4632"/>
    <w:rsid w:val="001A57D5"/>
    <w:rsid w:val="001B114A"/>
    <w:rsid w:val="001B4A2E"/>
    <w:rsid w:val="001D4B3E"/>
    <w:rsid w:val="001E11E9"/>
    <w:rsid w:val="001E4A38"/>
    <w:rsid w:val="001E4AB9"/>
    <w:rsid w:val="001E4FBF"/>
    <w:rsid w:val="001E75AE"/>
    <w:rsid w:val="001F4ADA"/>
    <w:rsid w:val="001F51B4"/>
    <w:rsid w:val="00201445"/>
    <w:rsid w:val="00206CE3"/>
    <w:rsid w:val="0021613E"/>
    <w:rsid w:val="00216526"/>
    <w:rsid w:val="002231C4"/>
    <w:rsid w:val="002322EA"/>
    <w:rsid w:val="0023599F"/>
    <w:rsid w:val="00244B1B"/>
    <w:rsid w:val="002461A8"/>
    <w:rsid w:val="00250932"/>
    <w:rsid w:val="00252B88"/>
    <w:rsid w:val="00264223"/>
    <w:rsid w:val="00267C4F"/>
    <w:rsid w:val="002722D8"/>
    <w:rsid w:val="00272414"/>
    <w:rsid w:val="002739C6"/>
    <w:rsid w:val="002860F2"/>
    <w:rsid w:val="00287A62"/>
    <w:rsid w:val="002924BA"/>
    <w:rsid w:val="00292A03"/>
    <w:rsid w:val="00292D01"/>
    <w:rsid w:val="00295E32"/>
    <w:rsid w:val="002A1D6E"/>
    <w:rsid w:val="002A6015"/>
    <w:rsid w:val="002A66E1"/>
    <w:rsid w:val="002A76EB"/>
    <w:rsid w:val="002B7C16"/>
    <w:rsid w:val="002C64DE"/>
    <w:rsid w:val="002D1036"/>
    <w:rsid w:val="002D52ED"/>
    <w:rsid w:val="002E5D32"/>
    <w:rsid w:val="002F3C2A"/>
    <w:rsid w:val="002F54A4"/>
    <w:rsid w:val="002F6FDB"/>
    <w:rsid w:val="0030652F"/>
    <w:rsid w:val="00307494"/>
    <w:rsid w:val="00313934"/>
    <w:rsid w:val="00316BD0"/>
    <w:rsid w:val="003203BF"/>
    <w:rsid w:val="0032747F"/>
    <w:rsid w:val="003275B4"/>
    <w:rsid w:val="00330758"/>
    <w:rsid w:val="0033091A"/>
    <w:rsid w:val="00332E3F"/>
    <w:rsid w:val="00341DF4"/>
    <w:rsid w:val="00346EA4"/>
    <w:rsid w:val="00352197"/>
    <w:rsid w:val="00352D14"/>
    <w:rsid w:val="003559F2"/>
    <w:rsid w:val="00360861"/>
    <w:rsid w:val="00360D1D"/>
    <w:rsid w:val="003713A0"/>
    <w:rsid w:val="00375202"/>
    <w:rsid w:val="003753E1"/>
    <w:rsid w:val="00380CFB"/>
    <w:rsid w:val="00386891"/>
    <w:rsid w:val="00386CE9"/>
    <w:rsid w:val="00391294"/>
    <w:rsid w:val="003A1233"/>
    <w:rsid w:val="003A1393"/>
    <w:rsid w:val="003A16DC"/>
    <w:rsid w:val="003A2297"/>
    <w:rsid w:val="003A2A12"/>
    <w:rsid w:val="003A4568"/>
    <w:rsid w:val="003B3CFC"/>
    <w:rsid w:val="003C0FC7"/>
    <w:rsid w:val="003C5E1E"/>
    <w:rsid w:val="003C78BC"/>
    <w:rsid w:val="003D3817"/>
    <w:rsid w:val="003E202C"/>
    <w:rsid w:val="003E3F11"/>
    <w:rsid w:val="003E4409"/>
    <w:rsid w:val="003E52BB"/>
    <w:rsid w:val="003E6227"/>
    <w:rsid w:val="003F2A6E"/>
    <w:rsid w:val="003F6FBC"/>
    <w:rsid w:val="00401997"/>
    <w:rsid w:val="004202CB"/>
    <w:rsid w:val="00424C5B"/>
    <w:rsid w:val="0042527B"/>
    <w:rsid w:val="004425EA"/>
    <w:rsid w:val="0044430B"/>
    <w:rsid w:val="00450106"/>
    <w:rsid w:val="00467510"/>
    <w:rsid w:val="00474EF5"/>
    <w:rsid w:val="004772BC"/>
    <w:rsid w:val="0047744F"/>
    <w:rsid w:val="00477476"/>
    <w:rsid w:val="004829F3"/>
    <w:rsid w:val="00483D85"/>
    <w:rsid w:val="00486202"/>
    <w:rsid w:val="00487758"/>
    <w:rsid w:val="00491639"/>
    <w:rsid w:val="004A0F44"/>
    <w:rsid w:val="004A197A"/>
    <w:rsid w:val="004A2E83"/>
    <w:rsid w:val="004A315D"/>
    <w:rsid w:val="004B79D0"/>
    <w:rsid w:val="004B7FC7"/>
    <w:rsid w:val="004C0065"/>
    <w:rsid w:val="004C3660"/>
    <w:rsid w:val="004D3B61"/>
    <w:rsid w:val="004D5F30"/>
    <w:rsid w:val="004E1781"/>
    <w:rsid w:val="004E20BC"/>
    <w:rsid w:val="004E6920"/>
    <w:rsid w:val="004F49DD"/>
    <w:rsid w:val="00502A2F"/>
    <w:rsid w:val="00503515"/>
    <w:rsid w:val="005064CD"/>
    <w:rsid w:val="00521CF3"/>
    <w:rsid w:val="00532E46"/>
    <w:rsid w:val="005333FB"/>
    <w:rsid w:val="00542ED0"/>
    <w:rsid w:val="005453E4"/>
    <w:rsid w:val="00547664"/>
    <w:rsid w:val="00555374"/>
    <w:rsid w:val="00562069"/>
    <w:rsid w:val="00563CE5"/>
    <w:rsid w:val="0058518A"/>
    <w:rsid w:val="00587984"/>
    <w:rsid w:val="0059394C"/>
    <w:rsid w:val="0059475E"/>
    <w:rsid w:val="00596526"/>
    <w:rsid w:val="005C28E2"/>
    <w:rsid w:val="005C3363"/>
    <w:rsid w:val="005D24CE"/>
    <w:rsid w:val="005D4C03"/>
    <w:rsid w:val="005E40CE"/>
    <w:rsid w:val="005E5860"/>
    <w:rsid w:val="005F252B"/>
    <w:rsid w:val="005F4731"/>
    <w:rsid w:val="00604CA2"/>
    <w:rsid w:val="006060AD"/>
    <w:rsid w:val="00610F07"/>
    <w:rsid w:val="00615F89"/>
    <w:rsid w:val="006168A1"/>
    <w:rsid w:val="006254DF"/>
    <w:rsid w:val="00627B3E"/>
    <w:rsid w:val="00630366"/>
    <w:rsid w:val="00630A0E"/>
    <w:rsid w:val="006325EA"/>
    <w:rsid w:val="00640E2A"/>
    <w:rsid w:val="00642603"/>
    <w:rsid w:val="00643BE0"/>
    <w:rsid w:val="00651769"/>
    <w:rsid w:val="00653D34"/>
    <w:rsid w:val="006612F8"/>
    <w:rsid w:val="00670AF1"/>
    <w:rsid w:val="006718E3"/>
    <w:rsid w:val="00674C7F"/>
    <w:rsid w:val="00675F79"/>
    <w:rsid w:val="006766DB"/>
    <w:rsid w:val="006A0526"/>
    <w:rsid w:val="006B2158"/>
    <w:rsid w:val="006C316E"/>
    <w:rsid w:val="006E0EC5"/>
    <w:rsid w:val="006E25C6"/>
    <w:rsid w:val="006E5053"/>
    <w:rsid w:val="006E5144"/>
    <w:rsid w:val="006E5D80"/>
    <w:rsid w:val="006F31A2"/>
    <w:rsid w:val="006F3578"/>
    <w:rsid w:val="006F3FEC"/>
    <w:rsid w:val="00701058"/>
    <w:rsid w:val="0070494C"/>
    <w:rsid w:val="00704DA1"/>
    <w:rsid w:val="00705520"/>
    <w:rsid w:val="007201B6"/>
    <w:rsid w:val="00724F88"/>
    <w:rsid w:val="007274A8"/>
    <w:rsid w:val="00730306"/>
    <w:rsid w:val="00733B2F"/>
    <w:rsid w:val="00736C6C"/>
    <w:rsid w:val="00743185"/>
    <w:rsid w:val="007432BB"/>
    <w:rsid w:val="00754978"/>
    <w:rsid w:val="00757CD2"/>
    <w:rsid w:val="007741C0"/>
    <w:rsid w:val="0077526E"/>
    <w:rsid w:val="00777B08"/>
    <w:rsid w:val="00780E40"/>
    <w:rsid w:val="00784840"/>
    <w:rsid w:val="007864D2"/>
    <w:rsid w:val="0079101F"/>
    <w:rsid w:val="0079387D"/>
    <w:rsid w:val="00797395"/>
    <w:rsid w:val="007A340A"/>
    <w:rsid w:val="007C1BBB"/>
    <w:rsid w:val="007C3710"/>
    <w:rsid w:val="007C5634"/>
    <w:rsid w:val="007C5779"/>
    <w:rsid w:val="007C7098"/>
    <w:rsid w:val="007C77BA"/>
    <w:rsid w:val="007D0D4B"/>
    <w:rsid w:val="007D44D2"/>
    <w:rsid w:val="007E0C99"/>
    <w:rsid w:val="007E3D12"/>
    <w:rsid w:val="007E4D0E"/>
    <w:rsid w:val="007E5207"/>
    <w:rsid w:val="007F0B10"/>
    <w:rsid w:val="007F4B67"/>
    <w:rsid w:val="007F6FE3"/>
    <w:rsid w:val="00801366"/>
    <w:rsid w:val="00814123"/>
    <w:rsid w:val="00814171"/>
    <w:rsid w:val="008329F1"/>
    <w:rsid w:val="00837059"/>
    <w:rsid w:val="00850E93"/>
    <w:rsid w:val="00862A48"/>
    <w:rsid w:val="00865736"/>
    <w:rsid w:val="00865FC4"/>
    <w:rsid w:val="008677C9"/>
    <w:rsid w:val="00871F10"/>
    <w:rsid w:val="00877251"/>
    <w:rsid w:val="00887E47"/>
    <w:rsid w:val="00892B5C"/>
    <w:rsid w:val="00894B90"/>
    <w:rsid w:val="0089546A"/>
    <w:rsid w:val="008A0657"/>
    <w:rsid w:val="008B0F33"/>
    <w:rsid w:val="008B1C40"/>
    <w:rsid w:val="008B2C86"/>
    <w:rsid w:val="008B69B8"/>
    <w:rsid w:val="008C143D"/>
    <w:rsid w:val="008C622B"/>
    <w:rsid w:val="008D3F6F"/>
    <w:rsid w:val="008E027C"/>
    <w:rsid w:val="008E146C"/>
    <w:rsid w:val="008E5455"/>
    <w:rsid w:val="008F6DC4"/>
    <w:rsid w:val="0090142F"/>
    <w:rsid w:val="00901A78"/>
    <w:rsid w:val="00904086"/>
    <w:rsid w:val="0090517F"/>
    <w:rsid w:val="00913BD5"/>
    <w:rsid w:val="00916142"/>
    <w:rsid w:val="009212E6"/>
    <w:rsid w:val="009243CE"/>
    <w:rsid w:val="00927AE5"/>
    <w:rsid w:val="009506DB"/>
    <w:rsid w:val="00951A60"/>
    <w:rsid w:val="0096001F"/>
    <w:rsid w:val="009619C3"/>
    <w:rsid w:val="00983299"/>
    <w:rsid w:val="00985FC2"/>
    <w:rsid w:val="00991FFD"/>
    <w:rsid w:val="00993BC3"/>
    <w:rsid w:val="009A03F1"/>
    <w:rsid w:val="009A30C3"/>
    <w:rsid w:val="009A6E20"/>
    <w:rsid w:val="009C0D40"/>
    <w:rsid w:val="009C25F2"/>
    <w:rsid w:val="009C6ED3"/>
    <w:rsid w:val="009D1784"/>
    <w:rsid w:val="009D23D5"/>
    <w:rsid w:val="009D2E35"/>
    <w:rsid w:val="009D31E1"/>
    <w:rsid w:val="009D5F0D"/>
    <w:rsid w:val="009E1DCB"/>
    <w:rsid w:val="009F231A"/>
    <w:rsid w:val="009F2D4B"/>
    <w:rsid w:val="009F6DA5"/>
    <w:rsid w:val="00A0236E"/>
    <w:rsid w:val="00A023BF"/>
    <w:rsid w:val="00A0705D"/>
    <w:rsid w:val="00A07FBC"/>
    <w:rsid w:val="00A21407"/>
    <w:rsid w:val="00A27725"/>
    <w:rsid w:val="00A404EF"/>
    <w:rsid w:val="00A433ED"/>
    <w:rsid w:val="00A45630"/>
    <w:rsid w:val="00A462E5"/>
    <w:rsid w:val="00A5480A"/>
    <w:rsid w:val="00A57A4B"/>
    <w:rsid w:val="00A60245"/>
    <w:rsid w:val="00A634F8"/>
    <w:rsid w:val="00A70599"/>
    <w:rsid w:val="00A73A55"/>
    <w:rsid w:val="00A836CE"/>
    <w:rsid w:val="00A93415"/>
    <w:rsid w:val="00A93E55"/>
    <w:rsid w:val="00AA3A72"/>
    <w:rsid w:val="00AA5E9B"/>
    <w:rsid w:val="00AB3278"/>
    <w:rsid w:val="00AB43EA"/>
    <w:rsid w:val="00AC0D69"/>
    <w:rsid w:val="00AC17C8"/>
    <w:rsid w:val="00AD5F64"/>
    <w:rsid w:val="00AD7ABF"/>
    <w:rsid w:val="00AF0838"/>
    <w:rsid w:val="00AF13DA"/>
    <w:rsid w:val="00AF1B17"/>
    <w:rsid w:val="00AF20B6"/>
    <w:rsid w:val="00AF59E5"/>
    <w:rsid w:val="00AF7539"/>
    <w:rsid w:val="00B012C3"/>
    <w:rsid w:val="00B078A3"/>
    <w:rsid w:val="00B15723"/>
    <w:rsid w:val="00B2208B"/>
    <w:rsid w:val="00B229C2"/>
    <w:rsid w:val="00B231CB"/>
    <w:rsid w:val="00B27C40"/>
    <w:rsid w:val="00B3234A"/>
    <w:rsid w:val="00B36700"/>
    <w:rsid w:val="00B4677F"/>
    <w:rsid w:val="00B5010A"/>
    <w:rsid w:val="00B5373F"/>
    <w:rsid w:val="00B60250"/>
    <w:rsid w:val="00B65A08"/>
    <w:rsid w:val="00B857F4"/>
    <w:rsid w:val="00B90480"/>
    <w:rsid w:val="00BA0909"/>
    <w:rsid w:val="00BA28F9"/>
    <w:rsid w:val="00BB284A"/>
    <w:rsid w:val="00BB2B08"/>
    <w:rsid w:val="00BB3E46"/>
    <w:rsid w:val="00BB69A0"/>
    <w:rsid w:val="00BB7F36"/>
    <w:rsid w:val="00BC1AB4"/>
    <w:rsid w:val="00BC6742"/>
    <w:rsid w:val="00BD3580"/>
    <w:rsid w:val="00BE0C49"/>
    <w:rsid w:val="00BE4252"/>
    <w:rsid w:val="00BE7BAB"/>
    <w:rsid w:val="00BE7FE0"/>
    <w:rsid w:val="00BF384F"/>
    <w:rsid w:val="00BF5F36"/>
    <w:rsid w:val="00BF6D2D"/>
    <w:rsid w:val="00C04BAB"/>
    <w:rsid w:val="00C05408"/>
    <w:rsid w:val="00C059E4"/>
    <w:rsid w:val="00C16E85"/>
    <w:rsid w:val="00C17A2A"/>
    <w:rsid w:val="00C30AFD"/>
    <w:rsid w:val="00C3248E"/>
    <w:rsid w:val="00C326C2"/>
    <w:rsid w:val="00C459DF"/>
    <w:rsid w:val="00C54B17"/>
    <w:rsid w:val="00C60711"/>
    <w:rsid w:val="00C6475E"/>
    <w:rsid w:val="00C67A00"/>
    <w:rsid w:val="00C7131B"/>
    <w:rsid w:val="00C8331B"/>
    <w:rsid w:val="00C83637"/>
    <w:rsid w:val="00C91C9B"/>
    <w:rsid w:val="00C97100"/>
    <w:rsid w:val="00CA00E7"/>
    <w:rsid w:val="00CB253F"/>
    <w:rsid w:val="00CC644A"/>
    <w:rsid w:val="00CE64CC"/>
    <w:rsid w:val="00CF2DBE"/>
    <w:rsid w:val="00CF571E"/>
    <w:rsid w:val="00D06E45"/>
    <w:rsid w:val="00D1544D"/>
    <w:rsid w:val="00D165E1"/>
    <w:rsid w:val="00D36A7A"/>
    <w:rsid w:val="00D40479"/>
    <w:rsid w:val="00D428DF"/>
    <w:rsid w:val="00D42AAF"/>
    <w:rsid w:val="00D45756"/>
    <w:rsid w:val="00D47330"/>
    <w:rsid w:val="00D65DC0"/>
    <w:rsid w:val="00D716BE"/>
    <w:rsid w:val="00D84F42"/>
    <w:rsid w:val="00D93256"/>
    <w:rsid w:val="00D9600F"/>
    <w:rsid w:val="00DA099B"/>
    <w:rsid w:val="00DB00B3"/>
    <w:rsid w:val="00DB5BB8"/>
    <w:rsid w:val="00DB6CF5"/>
    <w:rsid w:val="00DB7345"/>
    <w:rsid w:val="00DB7BE5"/>
    <w:rsid w:val="00DC1C3D"/>
    <w:rsid w:val="00DC610C"/>
    <w:rsid w:val="00DC7B97"/>
    <w:rsid w:val="00DD178F"/>
    <w:rsid w:val="00DD250D"/>
    <w:rsid w:val="00DD59DD"/>
    <w:rsid w:val="00DD6DD7"/>
    <w:rsid w:val="00DE0E94"/>
    <w:rsid w:val="00DE4396"/>
    <w:rsid w:val="00DF5DA9"/>
    <w:rsid w:val="00E03D67"/>
    <w:rsid w:val="00E2357E"/>
    <w:rsid w:val="00E31927"/>
    <w:rsid w:val="00E31A6D"/>
    <w:rsid w:val="00E37031"/>
    <w:rsid w:val="00E45146"/>
    <w:rsid w:val="00E4731A"/>
    <w:rsid w:val="00E51B97"/>
    <w:rsid w:val="00E60ECA"/>
    <w:rsid w:val="00E619C2"/>
    <w:rsid w:val="00E67506"/>
    <w:rsid w:val="00E728AC"/>
    <w:rsid w:val="00E74C78"/>
    <w:rsid w:val="00E753E6"/>
    <w:rsid w:val="00E83741"/>
    <w:rsid w:val="00E84CEE"/>
    <w:rsid w:val="00E8578D"/>
    <w:rsid w:val="00E91625"/>
    <w:rsid w:val="00EA72FB"/>
    <w:rsid w:val="00EB0670"/>
    <w:rsid w:val="00EB5C3B"/>
    <w:rsid w:val="00ED2936"/>
    <w:rsid w:val="00ED4FA4"/>
    <w:rsid w:val="00EE04AE"/>
    <w:rsid w:val="00EE26C2"/>
    <w:rsid w:val="00EE3FE8"/>
    <w:rsid w:val="00EE556A"/>
    <w:rsid w:val="00EF07D9"/>
    <w:rsid w:val="00EF2A66"/>
    <w:rsid w:val="00F028BA"/>
    <w:rsid w:val="00F13340"/>
    <w:rsid w:val="00F142A4"/>
    <w:rsid w:val="00F15964"/>
    <w:rsid w:val="00F15D8E"/>
    <w:rsid w:val="00F200B6"/>
    <w:rsid w:val="00F203E3"/>
    <w:rsid w:val="00F24530"/>
    <w:rsid w:val="00F32639"/>
    <w:rsid w:val="00F35B92"/>
    <w:rsid w:val="00F42C16"/>
    <w:rsid w:val="00F43612"/>
    <w:rsid w:val="00F508E3"/>
    <w:rsid w:val="00F704AE"/>
    <w:rsid w:val="00F73B19"/>
    <w:rsid w:val="00F7624A"/>
    <w:rsid w:val="00F90788"/>
    <w:rsid w:val="00F90B41"/>
    <w:rsid w:val="00F92186"/>
    <w:rsid w:val="00F9771A"/>
    <w:rsid w:val="00FA3979"/>
    <w:rsid w:val="00FA4E74"/>
    <w:rsid w:val="00FA55B5"/>
    <w:rsid w:val="00FA5E56"/>
    <w:rsid w:val="00FA617E"/>
    <w:rsid w:val="00FB5345"/>
    <w:rsid w:val="00FB60C5"/>
    <w:rsid w:val="00FB736A"/>
    <w:rsid w:val="00FC0266"/>
    <w:rsid w:val="00FC083D"/>
    <w:rsid w:val="00FD1244"/>
    <w:rsid w:val="00FD3290"/>
    <w:rsid w:val="00FD5BD7"/>
    <w:rsid w:val="00FE1517"/>
    <w:rsid w:val="00FE6D52"/>
    <w:rsid w:val="00FF1B4C"/>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3F2A6E"/>
    <w:pPr>
      <w:spacing w:before="120" w:after="120" w:line="360" w:lineRule="auto"/>
      <w:ind w:firstLine="510"/>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EE556A"/>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 w:type="paragraph" w:styleId="BodyText3">
    <w:name w:val="Body Text 3"/>
    <w:basedOn w:val="Normal"/>
    <w:link w:val="BodyText3Char"/>
    <w:rsid w:val="003C0FC7"/>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3C0FC7"/>
    <w:rPr>
      <w:rFonts w:ascii="Times New Roman" w:eastAsia="黑体" w:hAnsi="Times New Roman" w:cs="Times New Roman"/>
      <w:b/>
      <w:kern w:val="2"/>
      <w:sz w:val="30"/>
      <w:lang w:eastAsia="zh-CN"/>
    </w:rPr>
  </w:style>
  <w:style w:type="paragraph" w:styleId="PlainText">
    <w:name w:val="Plain Text"/>
    <w:basedOn w:val="Normal"/>
    <w:link w:val="PlainTextChar"/>
    <w:rsid w:val="003C0FC7"/>
    <w:rPr>
      <w:rFonts w:ascii="Times New Roman" w:hAnsi="Times New Roman" w:cs="Courier New"/>
      <w:szCs w:val="21"/>
    </w:rPr>
  </w:style>
  <w:style w:type="character" w:customStyle="1" w:styleId="PlainTextChar">
    <w:name w:val="Plain Text Char"/>
    <w:basedOn w:val="DefaultParagraphFont"/>
    <w:link w:val="PlainText"/>
    <w:rsid w:val="003C0FC7"/>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127163"/>
  </w:style>
  <w:style w:type="character" w:styleId="CommentReference">
    <w:name w:val="annotation reference"/>
    <w:basedOn w:val="DefaultParagraphFont"/>
    <w:uiPriority w:val="99"/>
    <w:semiHidden/>
    <w:unhideWhenUsed/>
    <w:rsid w:val="00EA72FB"/>
    <w:rPr>
      <w:sz w:val="18"/>
      <w:szCs w:val="18"/>
    </w:rPr>
  </w:style>
  <w:style w:type="paragraph" w:styleId="CommentText">
    <w:name w:val="annotation text"/>
    <w:basedOn w:val="Normal"/>
    <w:link w:val="CommentTextChar"/>
    <w:uiPriority w:val="99"/>
    <w:semiHidden/>
    <w:unhideWhenUsed/>
    <w:rsid w:val="00EA72FB"/>
    <w:rPr>
      <w:sz w:val="24"/>
      <w:szCs w:val="24"/>
    </w:rPr>
  </w:style>
  <w:style w:type="character" w:customStyle="1" w:styleId="CommentTextChar">
    <w:name w:val="Comment Text Char"/>
    <w:basedOn w:val="DefaultParagraphFont"/>
    <w:link w:val="CommentText"/>
    <w:uiPriority w:val="99"/>
    <w:semiHidden/>
    <w:rsid w:val="00EA72FB"/>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EA72FB"/>
    <w:rPr>
      <w:b/>
      <w:bCs/>
      <w:sz w:val="20"/>
      <w:szCs w:val="20"/>
    </w:rPr>
  </w:style>
  <w:style w:type="character" w:customStyle="1" w:styleId="CommentSubjectChar">
    <w:name w:val="Comment Subject Char"/>
    <w:basedOn w:val="CommentTextChar"/>
    <w:link w:val="CommentSubject"/>
    <w:uiPriority w:val="99"/>
    <w:semiHidden/>
    <w:rsid w:val="00EA72FB"/>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EA72FB"/>
    <w:rPr>
      <w:rFonts w:ascii="Helvetica" w:hAnsi="Helvetica"/>
      <w:sz w:val="18"/>
      <w:szCs w:val="18"/>
    </w:rPr>
  </w:style>
  <w:style w:type="character" w:customStyle="1" w:styleId="BalloonTextChar">
    <w:name w:val="Balloon Text Char"/>
    <w:basedOn w:val="DefaultParagraphFont"/>
    <w:link w:val="BalloonText"/>
    <w:uiPriority w:val="99"/>
    <w:semiHidden/>
    <w:rsid w:val="00EA72FB"/>
    <w:rPr>
      <w:rFonts w:ascii="Helvetica" w:eastAsia="宋体" w:hAnsi="Helvetica" w:cs="黑体"/>
      <w:kern w:val="2"/>
      <w:sz w:val="18"/>
      <w:szCs w:val="18"/>
      <w:lang w:eastAsia="zh-CN"/>
    </w:rPr>
  </w:style>
  <w:style w:type="paragraph" w:styleId="Revision">
    <w:name w:val="Revision"/>
    <w:hidden/>
    <w:uiPriority w:val="99"/>
    <w:semiHidden/>
    <w:rsid w:val="00B857F4"/>
    <w:rPr>
      <w:rFonts w:ascii="Calibri" w:eastAsia="宋体" w:hAnsi="Calibri" w:cs="黑体"/>
      <w:kern w:val="2"/>
      <w:sz w:val="21"/>
      <w:szCs w:val="22"/>
      <w:lang w:eastAsia="zh-CN"/>
    </w:rPr>
  </w:style>
  <w:style w:type="character" w:styleId="PlaceholderText">
    <w:name w:val="Placeholder Text"/>
    <w:basedOn w:val="DefaultParagraphFont"/>
    <w:uiPriority w:val="99"/>
    <w:semiHidden/>
    <w:rsid w:val="003D38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50" Type="http://schemas.openxmlformats.org/officeDocument/2006/relationships/chart" Target="charts/chart6.xml"/><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chart" Target="charts/chart3.xml"/><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chart" Target="charts/chart4.xml"/><Relationship Id="rId49" Type="http://schemas.openxmlformats.org/officeDocument/2006/relationships/chart" Target="charts/chart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chart" Target="charts/chart2.xml"/><Relationship Id="rId33" Type="http://schemas.openxmlformats.org/officeDocument/2006/relationships/image" Target="media/image14.png"/><Relationship Id="rId34" Type="http://schemas.openxmlformats.org/officeDocument/2006/relationships/diagramData" Target="diagrams/data1.xml"/><Relationship Id="rId35" Type="http://schemas.openxmlformats.org/officeDocument/2006/relationships/diagramLayout" Target="diagrams/layout1.xml"/><Relationship Id="rId36" Type="http://schemas.openxmlformats.org/officeDocument/2006/relationships/diagramQuickStyle" Target="diagrams/quickStyle1.xml"/><Relationship Id="rId37" Type="http://schemas.openxmlformats.org/officeDocument/2006/relationships/diagramColors" Target="diagrams/colors1.xml"/><Relationship Id="rId38" Type="http://schemas.microsoft.com/office/2007/relationships/diagramDrawing" Target="diagrams/drawing1.xml"/><Relationship Id="rId39" Type="http://schemas.openxmlformats.org/officeDocument/2006/relationships/image" Target="media/image15.png"/><Relationship Id="rId20" Type="http://schemas.openxmlformats.org/officeDocument/2006/relationships/image" Target="media/image5.png"/><Relationship Id="rId21" Type="http://schemas.openxmlformats.org/officeDocument/2006/relationships/chart" Target="charts/chart1.xml"/><Relationship Id="rId22" Type="http://schemas.openxmlformats.org/officeDocument/2006/relationships/comments" Target="comments.xml"/><Relationship Id="rId23" Type="http://schemas.microsoft.com/office/2011/relationships/commentsExtended" Target="commentsExtended.xml"/><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jp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2063669664"/>
        <c:axId val="2063683248"/>
      </c:barChart>
      <c:catAx>
        <c:axId val="2063669664"/>
        <c:scaling>
          <c:orientation val="minMax"/>
        </c:scaling>
        <c:delete val="0"/>
        <c:axPos val="b"/>
        <c:numFmt formatCode="General" sourceLinked="0"/>
        <c:majorTickMark val="out"/>
        <c:minorTickMark val="none"/>
        <c:tickLblPos val="nextTo"/>
        <c:crossAx val="2063683248"/>
        <c:crosses val="autoZero"/>
        <c:auto val="1"/>
        <c:lblAlgn val="ctr"/>
        <c:lblOffset val="100"/>
        <c:noMultiLvlLbl val="0"/>
      </c:catAx>
      <c:valAx>
        <c:axId val="2063683248"/>
        <c:scaling>
          <c:orientation val="minMax"/>
        </c:scaling>
        <c:delete val="0"/>
        <c:axPos val="l"/>
        <c:majorGridlines/>
        <c:numFmt formatCode="General" sourceLinked="1"/>
        <c:majorTickMark val="out"/>
        <c:minorTickMark val="none"/>
        <c:tickLblPos val="nextTo"/>
        <c:crossAx val="2063669664"/>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969485248"/>
        <c:axId val="-969482128"/>
      </c:barChart>
      <c:dateAx>
        <c:axId val="-969485248"/>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9482128"/>
        <c:crosses val="autoZero"/>
        <c:auto val="0"/>
        <c:lblOffset val="100"/>
        <c:baseTimeUnit val="days"/>
      </c:dateAx>
      <c:valAx>
        <c:axId val="-969482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9485248"/>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autoTitleDeleted val="1"/>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969440384"/>
        <c:axId val="-969437968"/>
      </c:barChart>
      <c:catAx>
        <c:axId val="-969440384"/>
        <c:scaling>
          <c:orientation val="minMax"/>
        </c:scaling>
        <c:delete val="0"/>
        <c:axPos val="b"/>
        <c:numFmt formatCode="General" sourceLinked="1"/>
        <c:majorTickMark val="none"/>
        <c:minorTickMark val="none"/>
        <c:tickLblPos val="nextTo"/>
        <c:crossAx val="-969437968"/>
        <c:crosses val="autoZero"/>
        <c:auto val="1"/>
        <c:lblAlgn val="ctr"/>
        <c:lblOffset val="100"/>
        <c:noMultiLvlLbl val="0"/>
      </c:catAx>
      <c:valAx>
        <c:axId val="-969437968"/>
        <c:scaling>
          <c:orientation val="minMax"/>
        </c:scaling>
        <c:delete val="1"/>
        <c:axPos val="l"/>
        <c:numFmt formatCode="General" sourceLinked="1"/>
        <c:majorTickMark val="out"/>
        <c:minorTickMark val="none"/>
        <c:tickLblPos val="nextTo"/>
        <c:crossAx val="-969440384"/>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2037282336"/>
        <c:axId val="-2037252816"/>
      </c:barChart>
      <c:catAx>
        <c:axId val="-2037282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7252816"/>
        <c:crosses val="autoZero"/>
        <c:auto val="1"/>
        <c:lblAlgn val="ctr"/>
        <c:lblOffset val="100"/>
        <c:noMultiLvlLbl val="0"/>
      </c:catAx>
      <c:valAx>
        <c:axId val="-2037252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728233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142522128"/>
        <c:axId val="-1142519136"/>
      </c:barChart>
      <c:catAx>
        <c:axId val="-1142522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2519136"/>
        <c:crosses val="autoZero"/>
        <c:auto val="1"/>
        <c:lblAlgn val="ctr"/>
        <c:lblOffset val="100"/>
        <c:noMultiLvlLbl val="0"/>
      </c:catAx>
      <c:valAx>
        <c:axId val="-1142519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25221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5740F040-ABDD-8F46-81F9-690A8D6B77B4}" type="presOf" srcId="{FFEC3106-C9D8-234B-B2BB-331F7A38B9DD}" destId="{99C98560-6673-0649-AA64-D826CD7A8E4B}" srcOrd="0" destOrd="0" presId="urn:microsoft.com/office/officeart/2005/8/layout/process1"/>
    <dgm:cxn modelId="{5AD5644C-0F12-D946-8D1A-8875AB7DFB89}" type="presOf" srcId="{AFE00992-6FEA-A84B-8C71-653CE1FD5A96}" destId="{B7E3DD55-904B-FA46-9235-7FB3C037C6C5}" srcOrd="0" destOrd="0" presId="urn:microsoft.com/office/officeart/2005/8/layout/process1"/>
    <dgm:cxn modelId="{AE958294-E5BF-F849-A29A-B8359BBAF4AD}" type="presOf" srcId="{93657548-5078-F941-8C5F-1CF39284E0BA}" destId="{B4781233-CE0C-5E40-913F-1403624E6FFD}" srcOrd="0" destOrd="0" presId="urn:microsoft.com/office/officeart/2005/8/layout/process1"/>
    <dgm:cxn modelId="{3B686D52-DDAA-D247-A02F-8EED112FE2FE}" type="presOf" srcId="{043EA162-566F-644C-B8A6-1A28D4ECE9ED}" destId="{C05981CC-5D8E-ED43-8ACC-C7F19F6A277D}" srcOrd="1" destOrd="0" presId="urn:microsoft.com/office/officeart/2005/8/layout/process1"/>
    <dgm:cxn modelId="{85E9643C-20D4-CB4D-8BD8-D0F4BC7EF37E}" type="presOf" srcId="{3B083312-CF74-EB4C-A021-0DB3A874A8DC}" destId="{D15E64A7-374B-3646-B5B3-BCA634074B54}"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61793D1F-66E3-734C-9CCA-55A585BF803D}" srcId="{FFEC3106-C9D8-234B-B2BB-331F7A38B9DD}" destId="{AFE00992-6FEA-A84B-8C71-653CE1FD5A96}" srcOrd="2" destOrd="0" parTransId="{AF867C65-E7A2-214A-B629-2F29B3C8443C}" sibTransId="{09135F22-94FA-D54D-8B01-779F71183488}"/>
    <dgm:cxn modelId="{CB4C3E39-16B9-F348-A0EB-06C4B73712D5}" srcId="{FFEC3106-C9D8-234B-B2BB-331F7A38B9DD}" destId="{93657548-5078-F941-8C5F-1CF39284E0BA}" srcOrd="1" destOrd="0" parTransId="{86847C4E-610A-444F-8F1B-C70F38AF2413}" sibTransId="{185A9B67-4FE7-6146-9858-1FE437385955}"/>
    <dgm:cxn modelId="{A759A88D-41C5-F648-811C-B929791C4F5D}" type="presOf" srcId="{043EA162-566F-644C-B8A6-1A28D4ECE9ED}" destId="{3FA96F4E-905D-414E-A82F-943A5EF7052F}" srcOrd="0" destOrd="0" presId="urn:microsoft.com/office/officeart/2005/8/layout/process1"/>
    <dgm:cxn modelId="{3862950E-81B3-B14F-B14C-286F57ADA635}" type="presOf" srcId="{185A9B67-4FE7-6146-9858-1FE437385955}" destId="{057F4FC9-7F0C-3640-8B07-A6555E8DE67D}" srcOrd="1" destOrd="0" presId="urn:microsoft.com/office/officeart/2005/8/layout/process1"/>
    <dgm:cxn modelId="{03711C25-64CC-AD48-B894-03094AE5B3E3}" type="presOf" srcId="{185A9B67-4FE7-6146-9858-1FE437385955}" destId="{FCF23874-D345-8042-AF04-D4716F150461}" srcOrd="0" destOrd="0" presId="urn:microsoft.com/office/officeart/2005/8/layout/process1"/>
    <dgm:cxn modelId="{DA53E9EB-009D-FB49-A7FC-9CD16AA97565}" type="presParOf" srcId="{99C98560-6673-0649-AA64-D826CD7A8E4B}" destId="{D15E64A7-374B-3646-B5B3-BCA634074B54}" srcOrd="0" destOrd="0" presId="urn:microsoft.com/office/officeart/2005/8/layout/process1"/>
    <dgm:cxn modelId="{442076C8-BBC1-6348-A1E9-CDA1A83C8F39}" type="presParOf" srcId="{99C98560-6673-0649-AA64-D826CD7A8E4B}" destId="{3FA96F4E-905D-414E-A82F-943A5EF7052F}" srcOrd="1" destOrd="0" presId="urn:microsoft.com/office/officeart/2005/8/layout/process1"/>
    <dgm:cxn modelId="{99C510AA-6C67-2D4A-AA32-157653EA1E4F}" type="presParOf" srcId="{3FA96F4E-905D-414E-A82F-943A5EF7052F}" destId="{C05981CC-5D8E-ED43-8ACC-C7F19F6A277D}" srcOrd="0" destOrd="0" presId="urn:microsoft.com/office/officeart/2005/8/layout/process1"/>
    <dgm:cxn modelId="{26D788F5-6FB1-6F49-BE5F-DAAF8ECCD56C}" type="presParOf" srcId="{99C98560-6673-0649-AA64-D826CD7A8E4B}" destId="{B4781233-CE0C-5E40-913F-1403624E6FFD}" srcOrd="2" destOrd="0" presId="urn:microsoft.com/office/officeart/2005/8/layout/process1"/>
    <dgm:cxn modelId="{FD0BC150-5B69-8945-99B9-E0CBDA8ADFC6}" type="presParOf" srcId="{99C98560-6673-0649-AA64-D826CD7A8E4B}" destId="{FCF23874-D345-8042-AF04-D4716F150461}" srcOrd="3" destOrd="0" presId="urn:microsoft.com/office/officeart/2005/8/layout/process1"/>
    <dgm:cxn modelId="{7DD0A6E1-42A9-8447-9F26-A964FFCD3A1B}" type="presParOf" srcId="{FCF23874-D345-8042-AF04-D4716F150461}" destId="{057F4FC9-7F0C-3640-8B07-A6555E8DE67D}" srcOrd="0" destOrd="0" presId="urn:microsoft.com/office/officeart/2005/8/layout/process1"/>
    <dgm:cxn modelId="{FB1B4919-0559-8F44-B6DA-B195980F1CF1}"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69DABB-3C33-AA43-B6BF-B77A58B68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65</Pages>
  <Words>7205</Words>
  <Characters>41069</Characters>
  <Application>Microsoft Macintosh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48178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60</cp:revision>
  <cp:lastPrinted>2016-04-15T10:17:00Z</cp:lastPrinted>
  <dcterms:created xsi:type="dcterms:W3CDTF">2016-04-21T03:02:00Z</dcterms:created>
  <dcterms:modified xsi:type="dcterms:W3CDTF">2016-04-21T13:47:00Z</dcterms:modified>
</cp:coreProperties>
</file>